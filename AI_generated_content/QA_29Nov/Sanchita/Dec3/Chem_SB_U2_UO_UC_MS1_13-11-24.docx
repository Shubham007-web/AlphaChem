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2593512" w14:textId="1A35FDAC" w:rsidR="0009673F" w:rsidRPr="00CD30FD" w:rsidRDefault="00ED1CF6" w:rsidP="00E15D7B">
      <w:pPr>
        <w:pStyle w:val="Heading1"/>
        <w:spacing w:before="245"/>
        <w:ind w:left="0" w:right="1220"/>
        <w:rPr>
          <w:w w:val="105"/>
          <w:sz w:val="36"/>
          <w:szCs w:val="36"/>
        </w:rPr>
      </w:pPr>
      <w:r w:rsidRPr="00CD30FD">
        <w:rPr>
          <w:w w:val="105"/>
          <w:sz w:val="36"/>
          <w:szCs w:val="36"/>
        </w:rPr>
        <w:t>Unit 2: Atomic Structure and Bonding</w:t>
      </w:r>
    </w:p>
    <w:p w14:paraId="417D69F1" w14:textId="77777777" w:rsidR="006A6112" w:rsidRPr="00CD30FD" w:rsidRDefault="006A6112" w:rsidP="00E15D7B">
      <w:pPr>
        <w:ind w:right="1220"/>
        <w:rPr>
          <w:rFonts w:ascii="Calibri" w:hAnsi="Calibri" w:cs="Calibri"/>
          <w:w w:val="105"/>
          <w:sz w:val="36"/>
          <w:szCs w:val="36"/>
        </w:rPr>
      </w:pPr>
    </w:p>
    <w:p w14:paraId="172F10E6" w14:textId="6114D8E8" w:rsidR="006A6112" w:rsidRPr="00CD30FD" w:rsidRDefault="00EA13DD" w:rsidP="00CD30FD">
      <w:pPr>
        <w:pStyle w:val="Heading1"/>
        <w:rPr>
          <w:w w:val="105"/>
          <w:sz w:val="32"/>
          <w:szCs w:val="32"/>
        </w:rPr>
      </w:pPr>
      <w:r w:rsidRPr="00CD30FD">
        <w:rPr>
          <w:w w:val="105"/>
          <w:sz w:val="32"/>
          <w:szCs w:val="32"/>
          <w:highlight w:val="yellow"/>
        </w:rPr>
        <w:t>&lt;H1&gt;</w:t>
      </w:r>
      <w:r w:rsidR="006A6112" w:rsidRPr="00CD30FD">
        <w:rPr>
          <w:w w:val="105"/>
          <w:sz w:val="32"/>
          <w:szCs w:val="32"/>
        </w:rPr>
        <w:t>Essential Question</w:t>
      </w:r>
      <w:r w:rsidR="003F6F78" w:rsidRPr="00CD30FD">
        <w:rPr>
          <w:w w:val="105"/>
          <w:sz w:val="32"/>
          <w:szCs w:val="32"/>
        </w:rPr>
        <w:t>s</w:t>
      </w:r>
    </w:p>
    <w:p w14:paraId="2C49EC7B" w14:textId="1A4EA43D" w:rsidR="006A6112" w:rsidRPr="00CD30FD" w:rsidRDefault="006A6112" w:rsidP="0051731C">
      <w:pPr>
        <w:pStyle w:val="ListParagraph"/>
        <w:numPr>
          <w:ilvl w:val="1"/>
          <w:numId w:val="14"/>
        </w:numPr>
        <w:tabs>
          <w:tab w:val="left" w:pos="921"/>
        </w:tabs>
        <w:spacing w:before="222" w:line="280" w:lineRule="auto"/>
        <w:ind w:left="720" w:right="1040"/>
        <w:rPr>
          <w:sz w:val="20"/>
          <w:szCs w:val="20"/>
        </w:rPr>
      </w:pPr>
      <w:r w:rsidRPr="00CD30FD">
        <w:rPr>
          <w:w w:val="105"/>
          <w:sz w:val="20"/>
          <w:szCs w:val="20"/>
        </w:rPr>
        <w:t xml:space="preserve">How </w:t>
      </w:r>
      <w:r w:rsidR="00ED090C" w:rsidRPr="00CD30FD">
        <w:rPr>
          <w:w w:val="105"/>
          <w:sz w:val="20"/>
          <w:szCs w:val="20"/>
        </w:rPr>
        <w:t>does the organization of</w:t>
      </w:r>
      <w:r w:rsidRPr="00CD30FD">
        <w:rPr>
          <w:w w:val="105"/>
          <w:sz w:val="20"/>
          <w:szCs w:val="20"/>
        </w:rPr>
        <w:t xml:space="preserve"> </w:t>
      </w:r>
      <w:r w:rsidR="00DB57EA" w:rsidRPr="00CD30FD">
        <w:rPr>
          <w:w w:val="105"/>
          <w:sz w:val="20"/>
          <w:szCs w:val="20"/>
        </w:rPr>
        <w:t xml:space="preserve">elements </w:t>
      </w:r>
      <w:r w:rsidR="00ED090C" w:rsidRPr="00CD30FD">
        <w:rPr>
          <w:w w:val="105"/>
          <w:sz w:val="20"/>
          <w:szCs w:val="20"/>
        </w:rPr>
        <w:t xml:space="preserve">in </w:t>
      </w:r>
      <w:r w:rsidR="00DB57EA" w:rsidRPr="00CD30FD">
        <w:rPr>
          <w:w w:val="105"/>
          <w:sz w:val="20"/>
          <w:szCs w:val="20"/>
        </w:rPr>
        <w:t>the</w:t>
      </w:r>
      <w:r w:rsidR="00ED090C" w:rsidRPr="00CD30FD">
        <w:rPr>
          <w:w w:val="105"/>
          <w:sz w:val="20"/>
          <w:szCs w:val="20"/>
        </w:rPr>
        <w:t xml:space="preserve"> </w:t>
      </w:r>
      <w:commentRangeStart w:id="0"/>
      <w:commentRangeStart w:id="1"/>
      <w:r w:rsidR="00DB57EA" w:rsidRPr="00CD30FD">
        <w:rPr>
          <w:w w:val="105"/>
          <w:sz w:val="20"/>
          <w:szCs w:val="20"/>
        </w:rPr>
        <w:t>p</w:t>
      </w:r>
      <w:r w:rsidR="00ED090C" w:rsidRPr="00CD30FD">
        <w:rPr>
          <w:w w:val="105"/>
          <w:sz w:val="20"/>
          <w:szCs w:val="20"/>
        </w:rPr>
        <w:t xml:space="preserve">eriodic </w:t>
      </w:r>
      <w:r w:rsidR="00DB57EA" w:rsidRPr="00CD30FD">
        <w:rPr>
          <w:w w:val="105"/>
          <w:sz w:val="20"/>
          <w:szCs w:val="20"/>
        </w:rPr>
        <w:t>t</w:t>
      </w:r>
      <w:commentRangeEnd w:id="0"/>
      <w:r w:rsidR="0011605D" w:rsidRPr="00CD30FD">
        <w:rPr>
          <w:rStyle w:val="CommentReference"/>
          <w:sz w:val="20"/>
          <w:szCs w:val="20"/>
        </w:rPr>
        <w:commentReference w:id="0"/>
      </w:r>
      <w:commentRangeEnd w:id="1"/>
      <w:r w:rsidR="00CD30FD">
        <w:rPr>
          <w:rStyle w:val="CommentReference"/>
        </w:rPr>
        <w:commentReference w:id="1"/>
      </w:r>
      <w:r w:rsidR="00ED090C" w:rsidRPr="00CD30FD">
        <w:rPr>
          <w:w w:val="105"/>
          <w:sz w:val="20"/>
          <w:szCs w:val="20"/>
        </w:rPr>
        <w:t>able</w:t>
      </w:r>
      <w:r w:rsidRPr="00CD30FD">
        <w:rPr>
          <w:w w:val="105"/>
          <w:sz w:val="20"/>
          <w:szCs w:val="20"/>
        </w:rPr>
        <w:t xml:space="preserve"> help us predict the</w:t>
      </w:r>
      <w:r w:rsidR="00ED090C" w:rsidRPr="00CD30FD">
        <w:rPr>
          <w:w w:val="105"/>
          <w:sz w:val="20"/>
          <w:szCs w:val="20"/>
        </w:rPr>
        <w:t>ir properties</w:t>
      </w:r>
      <w:r w:rsidRPr="00CD30FD">
        <w:rPr>
          <w:w w:val="105"/>
          <w:sz w:val="20"/>
          <w:szCs w:val="20"/>
        </w:rPr>
        <w:t>?</w:t>
      </w:r>
    </w:p>
    <w:p w14:paraId="2B0200C7" w14:textId="77777777" w:rsidR="006A6112" w:rsidRPr="00CD30FD" w:rsidRDefault="006A6112" w:rsidP="0051731C">
      <w:pPr>
        <w:pStyle w:val="ListParagraph"/>
        <w:numPr>
          <w:ilvl w:val="1"/>
          <w:numId w:val="14"/>
        </w:numPr>
        <w:tabs>
          <w:tab w:val="left" w:pos="921"/>
        </w:tabs>
        <w:spacing w:line="206" w:lineRule="exact"/>
        <w:ind w:left="720" w:right="1220" w:hanging="270"/>
        <w:rPr>
          <w:sz w:val="20"/>
          <w:szCs w:val="20"/>
        </w:rPr>
      </w:pPr>
      <w:r w:rsidRPr="00CD30FD">
        <w:rPr>
          <w:w w:val="105"/>
          <w:sz w:val="20"/>
          <w:szCs w:val="20"/>
        </w:rPr>
        <w:t>How do atoms combine to make all the different compounds that exist?</w:t>
      </w:r>
    </w:p>
    <w:p w14:paraId="6197CE12" w14:textId="77777777" w:rsidR="006A6112" w:rsidRPr="00C169A2" w:rsidRDefault="006A6112" w:rsidP="00E15D7B">
      <w:pPr>
        <w:ind w:right="1220"/>
        <w:rPr>
          <w:rFonts w:asciiTheme="minorHAnsi" w:hAnsiTheme="minorHAnsi" w:cstheme="minorHAnsi"/>
        </w:rPr>
      </w:pPr>
    </w:p>
    <w:p w14:paraId="3BB17B41" w14:textId="7613F5FA" w:rsidR="00ED090C" w:rsidRPr="003F6F78" w:rsidRDefault="00ED1CF6" w:rsidP="00E15D7B">
      <w:pPr>
        <w:pStyle w:val="Heading2"/>
        <w:ind w:left="0" w:right="1220"/>
        <w:rPr>
          <w:b/>
          <w:bCs/>
          <w:w w:val="105"/>
        </w:rPr>
      </w:pPr>
      <w:r w:rsidRPr="00387098">
        <w:rPr>
          <w:highlight w:val="yellow"/>
        </w:rPr>
        <w:t>&lt;H1&gt;</w:t>
      </w:r>
      <w:r w:rsidRPr="000A7D09">
        <w:rPr>
          <w:b/>
          <w:bCs/>
        </w:rPr>
        <w:t>Unit Big Idea</w:t>
      </w:r>
      <w:r w:rsidR="00ED090C" w:rsidRPr="000A7D09">
        <w:rPr>
          <w:b/>
          <w:bCs/>
        </w:rPr>
        <w:t xml:space="preserve">: </w:t>
      </w:r>
      <w:r w:rsidR="00B03149" w:rsidRPr="000A7D09">
        <w:rPr>
          <w:b/>
          <w:bCs/>
          <w:w w:val="105"/>
        </w:rPr>
        <w:t>The Unseen World of Atoms</w:t>
      </w:r>
      <w:r w:rsidR="00ED090C" w:rsidRPr="000A7D09">
        <w:rPr>
          <w:b/>
          <w:bCs/>
          <w:w w:val="105"/>
        </w:rPr>
        <w:t xml:space="preserve"> </w:t>
      </w:r>
    </w:p>
    <w:p w14:paraId="6E42FB07" w14:textId="3DFDA88D" w:rsidR="0009673F" w:rsidRPr="00C169A2" w:rsidRDefault="00553C3F" w:rsidP="7C785110">
      <w:pPr>
        <w:ind w:right="1040"/>
      </w:pPr>
      <w:commentRangeStart w:id="2"/>
      <w:r w:rsidRPr="00CD30FD">
        <w:rPr>
          <w:noProof/>
          <w:sz w:val="20"/>
          <w:szCs w:val="20"/>
        </w:rPr>
        <w:drawing>
          <wp:anchor distT="0" distB="0" distL="114300" distR="114300" simplePos="0" relativeHeight="251658241" behindDoc="0" locked="0" layoutInCell="1" allowOverlap="1" wp14:anchorId="2C655490" wp14:editId="48F93DF8">
            <wp:simplePos x="0" y="0"/>
            <wp:positionH relativeFrom="column">
              <wp:posOffset>535940</wp:posOffset>
            </wp:positionH>
            <wp:positionV relativeFrom="paragraph">
              <wp:posOffset>958850</wp:posOffset>
            </wp:positionV>
            <wp:extent cx="3108960" cy="2398752"/>
            <wp:effectExtent l="0" t="0" r="0" b="1905"/>
            <wp:wrapTopAndBottom/>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b="10941"/>
                    <a:stretch/>
                  </pic:blipFill>
                  <pic:spPr bwMode="auto">
                    <a:xfrm>
                      <a:off x="0" y="0"/>
                      <a:ext cx="3108960" cy="2398752"/>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commentRangeEnd w:id="2"/>
      <w:r w:rsidR="00387098" w:rsidRPr="00CD30FD">
        <w:rPr>
          <w:rStyle w:val="CommentReference"/>
          <w:sz w:val="20"/>
          <w:szCs w:val="20"/>
        </w:rPr>
        <w:commentReference w:id="2"/>
      </w:r>
      <w:r w:rsidR="00ED090C" w:rsidRPr="00CD30FD">
        <w:rPr>
          <w:sz w:val="20"/>
          <w:szCs w:val="20"/>
        </w:rPr>
        <w:t xml:space="preserve">Atoms are the </w:t>
      </w:r>
      <w:r w:rsidR="00D47B03" w:rsidRPr="00CD30FD">
        <w:rPr>
          <w:sz w:val="20"/>
          <w:szCs w:val="20"/>
        </w:rPr>
        <w:t xml:space="preserve">fundamental building blocks </w:t>
      </w:r>
      <w:r w:rsidR="00ED090C" w:rsidRPr="00CD30FD">
        <w:rPr>
          <w:sz w:val="20"/>
          <w:szCs w:val="20"/>
        </w:rPr>
        <w:t xml:space="preserve">of </w:t>
      </w:r>
      <w:r w:rsidR="5F0AED17" w:rsidRPr="00CD30FD">
        <w:rPr>
          <w:sz w:val="20"/>
          <w:szCs w:val="20"/>
        </w:rPr>
        <w:t xml:space="preserve">the </w:t>
      </w:r>
      <w:r w:rsidR="00ED090C" w:rsidRPr="00CD30FD">
        <w:rPr>
          <w:sz w:val="20"/>
          <w:szCs w:val="20"/>
        </w:rPr>
        <w:t>matter</w:t>
      </w:r>
      <w:r w:rsidR="2227CC6F" w:rsidRPr="00CD30FD">
        <w:rPr>
          <w:sz w:val="20"/>
          <w:szCs w:val="20"/>
        </w:rPr>
        <w:t xml:space="preserve"> </w:t>
      </w:r>
      <w:r w:rsidR="2227CC6F" w:rsidRPr="00CD30FD">
        <w:rPr>
          <w:rFonts w:eastAsia="Helvetica"/>
          <w:color w:val="212121"/>
          <w:sz w:val="20"/>
          <w:szCs w:val="20"/>
        </w:rPr>
        <w:t>we can see</w:t>
      </w:r>
      <w:r w:rsidR="00ED090C" w:rsidRPr="00CD30FD">
        <w:rPr>
          <w:sz w:val="20"/>
          <w:szCs w:val="20"/>
        </w:rPr>
        <w:t xml:space="preserve">, invisible yet omnipresent. By unlocking the mysteries of atomic structure and bonding, we delve into the nature of everything around us. Understanding atomic models, electron configurations, and bonding theories reveals the patterns that govern chemical interactions and offers insights into the structure and behavior of matter itself. The periodic table </w:t>
      </w:r>
      <w:r w:rsidR="128C5536" w:rsidRPr="00CD30FD">
        <w:rPr>
          <w:sz w:val="20"/>
          <w:szCs w:val="20"/>
        </w:rPr>
        <w:t>is like</w:t>
      </w:r>
      <w:r w:rsidR="00ED090C" w:rsidRPr="00CD30FD">
        <w:rPr>
          <w:sz w:val="20"/>
          <w:szCs w:val="20"/>
        </w:rPr>
        <w:t xml:space="preserve"> a map guiding us through the intricate and</w:t>
      </w:r>
      <w:r w:rsidR="00ED090C" w:rsidRPr="7C785110">
        <w:rPr>
          <w:rFonts w:asciiTheme="minorHAnsi" w:hAnsiTheme="minorHAnsi" w:cstheme="minorBidi"/>
        </w:rPr>
        <w:t xml:space="preserve"> beautiful dance of elements.</w:t>
      </w:r>
      <w:r w:rsidR="00ED090C" w:rsidRPr="00C169A2">
        <w:rPr>
          <w:w w:val="105"/>
        </w:rPr>
        <w:t xml:space="preserve"> </w:t>
      </w:r>
    </w:p>
    <w:p w14:paraId="15779847" w14:textId="3574067C" w:rsidR="0009673F" w:rsidRDefault="0009673F" w:rsidP="00E15D7B">
      <w:pPr>
        <w:pStyle w:val="BodyText"/>
        <w:ind w:right="1220"/>
        <w:rPr>
          <w:rFonts w:asciiTheme="minorHAnsi" w:hAnsiTheme="minorHAnsi" w:cstheme="minorHAnsi"/>
          <w:sz w:val="22"/>
          <w:szCs w:val="22"/>
        </w:rPr>
      </w:pPr>
    </w:p>
    <w:p w14:paraId="3F29886E" w14:textId="49C93FA2" w:rsidR="00BC18DB" w:rsidRPr="00CD30FD" w:rsidRDefault="00BC18DB" w:rsidP="00387098">
      <w:pPr>
        <w:pStyle w:val="BodyText"/>
        <w:ind w:right="1220"/>
        <w:jc w:val="center"/>
        <w:rPr>
          <w:sz w:val="20"/>
          <w:szCs w:val="20"/>
        </w:rPr>
      </w:pPr>
      <w:r w:rsidRPr="00CD30FD">
        <w:rPr>
          <w:sz w:val="20"/>
          <w:szCs w:val="20"/>
        </w:rPr>
        <w:t>Fig</w:t>
      </w:r>
      <w:r w:rsidR="00387098" w:rsidRPr="00CD30FD">
        <w:rPr>
          <w:sz w:val="20"/>
          <w:szCs w:val="20"/>
        </w:rPr>
        <w:t>.</w:t>
      </w:r>
      <w:r w:rsidRPr="00CD30FD">
        <w:rPr>
          <w:sz w:val="20"/>
          <w:szCs w:val="20"/>
        </w:rPr>
        <w:t xml:space="preserve"> U2.1</w:t>
      </w:r>
      <w:r w:rsidR="00387098" w:rsidRPr="00CD30FD">
        <w:rPr>
          <w:sz w:val="20"/>
          <w:szCs w:val="20"/>
        </w:rPr>
        <w:t xml:space="preserve"> An Atom</w:t>
      </w:r>
    </w:p>
    <w:p w14:paraId="07D978BD" w14:textId="171785CB" w:rsidR="0009673F" w:rsidRPr="00CD30FD" w:rsidRDefault="00FC17DB" w:rsidP="00CD30FD">
      <w:pPr>
        <w:pStyle w:val="Heading1"/>
        <w:rPr>
          <w:sz w:val="32"/>
          <w:szCs w:val="32"/>
        </w:rPr>
      </w:pPr>
      <w:r w:rsidRPr="00CD30FD">
        <w:rPr>
          <w:noProof/>
          <w:sz w:val="32"/>
          <w:szCs w:val="32"/>
          <w:highlight w:val="yellow"/>
        </w:rPr>
        <mc:AlternateContent>
          <mc:Choice Requires="wps">
            <w:drawing>
              <wp:anchor distT="0" distB="0" distL="114300" distR="114300" simplePos="0" relativeHeight="251658240" behindDoc="0" locked="0" layoutInCell="1" allowOverlap="1" wp14:anchorId="593D0D1F" wp14:editId="17698BB5">
                <wp:simplePos x="0" y="0"/>
                <wp:positionH relativeFrom="page">
                  <wp:posOffset>694055</wp:posOffset>
                </wp:positionH>
                <wp:positionV relativeFrom="paragraph">
                  <wp:posOffset>59055</wp:posOffset>
                </wp:positionV>
                <wp:extent cx="2540" cy="175260"/>
                <wp:effectExtent l="0" t="0" r="0" b="0"/>
                <wp:wrapNone/>
                <wp:docPr id="121" name="AutoShape 1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540" cy="175260"/>
                        </a:xfrm>
                        <a:custGeom>
                          <a:avLst/>
                          <a:gdLst>
                            <a:gd name="T0" fmla="+- 0 1096 1093"/>
                            <a:gd name="T1" fmla="*/ T0 w 4"/>
                            <a:gd name="T2" fmla="+- 0 369 93"/>
                            <a:gd name="T3" fmla="*/ 369 h 276"/>
                            <a:gd name="T4" fmla="+- 0 1093 1093"/>
                            <a:gd name="T5" fmla="*/ T4 w 4"/>
                            <a:gd name="T6" fmla="+- 0 366 93"/>
                            <a:gd name="T7" fmla="*/ 366 h 276"/>
                            <a:gd name="T8" fmla="+- 0 1093 1093"/>
                            <a:gd name="T9" fmla="*/ T8 w 4"/>
                            <a:gd name="T10" fmla="+- 0 366 93"/>
                            <a:gd name="T11" fmla="*/ 366 h 276"/>
                            <a:gd name="T12" fmla="+- 0 1093 1093"/>
                            <a:gd name="T13" fmla="*/ T12 w 4"/>
                            <a:gd name="T14" fmla="+- 0 100 93"/>
                            <a:gd name="T15" fmla="*/ 100 h 276"/>
                            <a:gd name="T16" fmla="+- 0 1093 1093"/>
                            <a:gd name="T17" fmla="*/ T16 w 4"/>
                            <a:gd name="T18" fmla="+- 0 100 93"/>
                            <a:gd name="T19" fmla="*/ 100 h 276"/>
                            <a:gd name="T20" fmla="+- 0 1096 1093"/>
                            <a:gd name="T21" fmla="*/ T20 w 4"/>
                            <a:gd name="T22" fmla="+- 0 93 93"/>
                            <a:gd name="T23" fmla="*/ 93 h 276"/>
                          </a:gdLst>
                          <a:ahLst/>
                          <a:cxnLst>
                            <a:cxn ang="0">
                              <a:pos x="T1" y="T3"/>
                            </a:cxn>
                            <a:cxn ang="0">
                              <a:pos x="T5" y="T7"/>
                            </a:cxn>
                            <a:cxn ang="0">
                              <a:pos x="T9" y="T11"/>
                            </a:cxn>
                            <a:cxn ang="0">
                              <a:pos x="T13" y="T15"/>
                            </a:cxn>
                            <a:cxn ang="0">
                              <a:pos x="T17" y="T19"/>
                            </a:cxn>
                            <a:cxn ang="0">
                              <a:pos x="T21" y="T23"/>
                            </a:cxn>
                          </a:cxnLst>
                          <a:rect l="0" t="0" r="r" b="b"/>
                          <a:pathLst>
                            <a:path w="4" h="276">
                              <a:moveTo>
                                <a:pt x="3" y="276"/>
                              </a:moveTo>
                              <a:lnTo>
                                <a:pt x="0" y="273"/>
                              </a:lnTo>
                              <a:moveTo>
                                <a:pt x="0" y="273"/>
                              </a:moveTo>
                              <a:lnTo>
                                <a:pt x="0" y="7"/>
                              </a:lnTo>
                              <a:moveTo>
                                <a:pt x="0" y="7"/>
                              </a:moveTo>
                              <a:lnTo>
                                <a:pt x="3" y="0"/>
                              </a:lnTo>
                            </a:path>
                          </a:pathLst>
                        </a:custGeom>
                        <a:noFill/>
                        <a:ln w="2276">
                          <a:solidFill>
                            <a:srgbClr val="D13438"/>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v:shape id="AutoShape 121" style="position:absolute;margin-left:54.65pt;margin-top:4.65pt;width:.2pt;height:13.8pt;z-index:2516285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4,276" o:spid="_x0000_s1026" filled="f" strokecolor="#d13438" strokeweight=".06322mm" path="m3,276l,273t,l,7t,l3,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" w14:anchorId="5550D75E">
                <v:path arrowok="t" o:connecttype="custom" o:connectlocs="1905,234315;0,232410;0,232410;0,63500;0,63500;1905,59055" o:connectangles="0,0,0,0,0,0"/>
                <w10:wrap anchorx="page"/>
              </v:shape>
            </w:pict>
          </mc:Fallback>
        </mc:AlternateContent>
      </w:r>
      <w:r w:rsidR="00ED1CF6" w:rsidRPr="00CD30FD">
        <w:rPr>
          <w:sz w:val="32"/>
          <w:szCs w:val="32"/>
          <w:highlight w:val="yellow"/>
          <w:shd w:val="clear" w:color="auto" w:fill="F8DCDD"/>
        </w:rPr>
        <w:t>&lt;H1&gt;</w:t>
      </w:r>
      <w:commentRangeStart w:id="3"/>
      <w:commentRangeStart w:id="4"/>
      <w:r w:rsidR="00553C3F" w:rsidRPr="00CD30FD">
        <w:rPr>
          <w:sz w:val="32"/>
          <w:szCs w:val="32"/>
          <w:shd w:val="clear" w:color="auto" w:fill="F8DCDD"/>
        </w:rPr>
        <w:t>Unit</w:t>
      </w:r>
      <w:r w:rsidR="00ED1CF6" w:rsidRPr="00CD30FD">
        <w:rPr>
          <w:sz w:val="32"/>
          <w:szCs w:val="32"/>
          <w:shd w:val="clear" w:color="auto" w:fill="F8DCDD"/>
        </w:rPr>
        <w:t xml:space="preserve"> </w:t>
      </w:r>
      <w:r w:rsidR="003F6F78" w:rsidRPr="00CD30FD">
        <w:rPr>
          <w:sz w:val="32"/>
          <w:szCs w:val="32"/>
          <w:shd w:val="clear" w:color="auto" w:fill="F8DCDD"/>
        </w:rPr>
        <w:t>Marvel</w:t>
      </w:r>
      <w:r w:rsidR="00ED1CF6" w:rsidRPr="00CD30FD">
        <w:rPr>
          <w:sz w:val="32"/>
          <w:szCs w:val="32"/>
          <w:shd w:val="clear" w:color="auto" w:fill="F8DCDD"/>
        </w:rPr>
        <w:t>: Danger! Icy Roads</w:t>
      </w:r>
      <w:commentRangeEnd w:id="3"/>
      <w:r w:rsidRPr="00CD30FD">
        <w:rPr>
          <w:rStyle w:val="CommentReference"/>
          <w:sz w:val="32"/>
          <w:szCs w:val="32"/>
        </w:rPr>
        <w:commentReference w:id="3"/>
      </w:r>
      <w:commentRangeEnd w:id="4"/>
      <w:r w:rsidRPr="00CD30FD">
        <w:rPr>
          <w:rStyle w:val="CommentReference"/>
          <w:sz w:val="32"/>
          <w:szCs w:val="32"/>
        </w:rPr>
        <w:commentReference w:id="4"/>
      </w:r>
    </w:p>
    <w:p w14:paraId="3CF9A57B" w14:textId="7ED2C3B0" w:rsidR="0009673F" w:rsidRPr="00CD30FD" w:rsidRDefault="00ED1CF6" w:rsidP="00E15D7B">
      <w:pPr>
        <w:pStyle w:val="BodyText"/>
        <w:spacing w:before="133" w:line="283" w:lineRule="auto"/>
        <w:ind w:right="1040"/>
        <w:rPr>
          <w:sz w:val="20"/>
          <w:szCs w:val="20"/>
        </w:rPr>
      </w:pPr>
      <w:r w:rsidRPr="00CD30FD">
        <w:rPr>
          <w:w w:val="105"/>
          <w:sz w:val="20"/>
          <w:szCs w:val="20"/>
        </w:rPr>
        <w:t xml:space="preserve">In northern countries, where winter brings extremely cold weather, streets and roads are often covered in ice and snow. This creates hazardous conditions for both pedestrians and drivers. Pedestrians can slip and fall, risking injury, while cars may skid on the icy surfaces, potentially causing accidents. To reduce these dangers, road salt is spread on streets to help melt the ice and snow. As the salt </w:t>
      </w:r>
      <w:bookmarkStart w:id="5" w:name="_Int_WXE7kdnz"/>
      <w:r w:rsidRPr="00CD30FD">
        <w:rPr>
          <w:w w:val="105"/>
          <w:sz w:val="20"/>
          <w:szCs w:val="20"/>
        </w:rPr>
        <w:t>comes into contact with</w:t>
      </w:r>
      <w:bookmarkEnd w:id="5"/>
      <w:r w:rsidRPr="00CD30FD">
        <w:rPr>
          <w:w w:val="105"/>
          <w:sz w:val="20"/>
          <w:szCs w:val="20"/>
        </w:rPr>
        <w:t xml:space="preserve"> the ice</w:t>
      </w:r>
      <w:r w:rsidR="0D91E748" w:rsidRPr="00CD30FD">
        <w:rPr>
          <w:w w:val="105"/>
          <w:sz w:val="20"/>
          <w:szCs w:val="20"/>
        </w:rPr>
        <w:t xml:space="preserve"> and sno</w:t>
      </w:r>
      <w:r w:rsidR="0D91E748" w:rsidRPr="00CD30FD">
        <w:rPr>
          <w:rFonts w:eastAsia="Helvetica"/>
          <w:color w:val="212121"/>
          <w:sz w:val="20"/>
          <w:szCs w:val="20"/>
        </w:rPr>
        <w:t>w, they</w:t>
      </w:r>
      <w:r w:rsidR="578B2B15" w:rsidRPr="00CD30FD">
        <w:rPr>
          <w:w w:val="105"/>
          <w:sz w:val="20"/>
          <w:szCs w:val="20"/>
        </w:rPr>
        <w:t xml:space="preserve"> melt</w:t>
      </w:r>
      <w:r w:rsidRPr="00CD30FD">
        <w:rPr>
          <w:w w:val="105"/>
          <w:sz w:val="20"/>
          <w:szCs w:val="20"/>
        </w:rPr>
        <w:t xml:space="preserve">. </w:t>
      </w:r>
      <w:r w:rsidR="7A2BCB1E" w:rsidRPr="00CD30FD">
        <w:rPr>
          <w:w w:val="105"/>
          <w:sz w:val="20"/>
          <w:szCs w:val="20"/>
        </w:rPr>
        <w:t xml:space="preserve">On </w:t>
      </w:r>
      <w:r w:rsidRPr="00CD30FD">
        <w:rPr>
          <w:w w:val="105"/>
          <w:sz w:val="20"/>
          <w:szCs w:val="20"/>
        </w:rPr>
        <w:t>street signs and lampposts</w:t>
      </w:r>
      <w:r w:rsidR="517DB5DB" w:rsidRPr="00CD30FD">
        <w:rPr>
          <w:w w:val="105"/>
          <w:sz w:val="20"/>
          <w:szCs w:val="20"/>
        </w:rPr>
        <w:t xml:space="preserve">, </w:t>
      </w:r>
      <w:r w:rsidR="517DB5DB" w:rsidRPr="00CD30FD">
        <w:rPr>
          <w:rFonts w:eastAsia="Helvetica"/>
          <w:color w:val="212121"/>
          <w:sz w:val="20"/>
          <w:szCs w:val="20"/>
        </w:rPr>
        <w:t xml:space="preserve">which are not salted, </w:t>
      </w:r>
      <w:r w:rsidR="517DB5DB" w:rsidRPr="00CD30FD">
        <w:rPr>
          <w:w w:val="105"/>
          <w:sz w:val="20"/>
          <w:szCs w:val="20"/>
        </w:rPr>
        <w:t>the</w:t>
      </w:r>
      <w:r w:rsidRPr="00CD30FD">
        <w:rPr>
          <w:w w:val="105"/>
          <w:sz w:val="20"/>
          <w:szCs w:val="20"/>
        </w:rPr>
        <w:t xml:space="preserve"> ice and snow do not </w:t>
      </w:r>
      <w:r w:rsidR="51326C54" w:rsidRPr="00CD30FD">
        <w:rPr>
          <w:w w:val="105"/>
          <w:sz w:val="20"/>
          <w:szCs w:val="20"/>
        </w:rPr>
        <w:t>melt</w:t>
      </w:r>
      <w:r w:rsidRPr="00CD30FD">
        <w:rPr>
          <w:w w:val="105"/>
          <w:sz w:val="20"/>
          <w:szCs w:val="20"/>
        </w:rPr>
        <w:t>.</w:t>
      </w:r>
    </w:p>
    <w:p w14:paraId="14CA9A5C" w14:textId="77777777" w:rsidR="0009673F" w:rsidRPr="00C169A2" w:rsidRDefault="0009673F" w:rsidP="00E15D7B">
      <w:pPr>
        <w:pStyle w:val="BodyText"/>
        <w:spacing w:before="8"/>
        <w:ind w:right="1220"/>
        <w:rPr>
          <w:rFonts w:asciiTheme="minorHAnsi" w:hAnsiTheme="minorHAnsi" w:cstheme="minorHAnsi"/>
          <w:sz w:val="22"/>
          <w:szCs w:val="22"/>
        </w:rPr>
      </w:pPr>
    </w:p>
    <w:p w14:paraId="2F90B881" w14:textId="6CEE4FB5" w:rsidR="0009673F" w:rsidRPr="00FA0EFD" w:rsidRDefault="00ED1CF6" w:rsidP="00FA0EFD">
      <w:pPr>
        <w:pStyle w:val="Heading1"/>
        <w:rPr>
          <w:sz w:val="32"/>
          <w:szCs w:val="32"/>
        </w:rPr>
      </w:pPr>
      <w:r w:rsidRPr="00FA0EFD">
        <w:rPr>
          <w:sz w:val="32"/>
          <w:szCs w:val="32"/>
          <w:highlight w:val="yellow"/>
        </w:rPr>
        <w:t>&lt;H1&gt;</w:t>
      </w:r>
      <w:r w:rsidRPr="00FA0EFD">
        <w:rPr>
          <w:sz w:val="32"/>
          <w:szCs w:val="32"/>
        </w:rPr>
        <w:t>Last Time, This Time, Next Time</w:t>
      </w:r>
    </w:p>
    <w:tbl>
      <w:tblPr>
        <w:tblW w:w="0" w:type="auto"/>
        <w:tblInd w:w="-5"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CellMar>
          <w:left w:w="0" w:type="dxa"/>
          <w:right w:w="0" w:type="dxa"/>
        </w:tblCellMar>
        <w:tblLook w:val="01E0" w:firstRow="1" w:lastRow="1" w:firstColumn="1" w:lastColumn="1" w:noHBand="0" w:noVBand="0"/>
      </w:tblPr>
      <w:tblGrid>
        <w:gridCol w:w="900"/>
        <w:gridCol w:w="9450"/>
      </w:tblGrid>
      <w:tr w:rsidR="00E15D7B" w:rsidRPr="00E15D7B" w14:paraId="1310F9BE" w14:textId="77777777" w:rsidTr="27C3EF39">
        <w:trPr>
          <w:cantSplit/>
          <w:trHeight w:val="980"/>
        </w:trPr>
        <w:tc>
          <w:tcPr>
            <w:tcW w:w="900" w:type="dxa"/>
            <w:tcMar>
              <w:left w:w="58" w:type="dxa"/>
              <w:right w:w="58" w:type="dxa"/>
            </w:tcMar>
            <w:vAlign w:val="center"/>
          </w:tcPr>
          <w:p w14:paraId="34EC5F38" w14:textId="2D708387" w:rsidR="00892C2A" w:rsidRPr="00FA0EFD" w:rsidRDefault="00892C2A" w:rsidP="00E15D7B">
            <w:pPr>
              <w:pStyle w:val="TableParagraph"/>
              <w:spacing w:line="276" w:lineRule="auto"/>
              <w:ind w:left="0" w:right="302"/>
              <w:rPr>
                <w:w w:val="105"/>
                <w:sz w:val="20"/>
                <w:szCs w:val="20"/>
              </w:rPr>
            </w:pPr>
            <w:r w:rsidRPr="00FA0EFD">
              <w:rPr>
                <w:w w:val="105"/>
                <w:sz w:val="20"/>
                <w:szCs w:val="20"/>
              </w:rPr>
              <w:t>Last time</w:t>
            </w:r>
          </w:p>
        </w:tc>
        <w:tc>
          <w:tcPr>
            <w:tcW w:w="9450" w:type="dxa"/>
            <w:tcMar>
              <w:left w:w="58" w:type="dxa"/>
              <w:right w:w="58" w:type="dxa"/>
            </w:tcMar>
            <w:vAlign w:val="center"/>
          </w:tcPr>
          <w:p w14:paraId="63653E27" w14:textId="304A3322" w:rsidR="00E15D7B" w:rsidRPr="00FA0EFD" w:rsidRDefault="00892C2A" w:rsidP="00E15D7B">
            <w:pPr>
              <w:pStyle w:val="TableParagraph"/>
              <w:tabs>
                <w:tab w:val="left" w:pos="265"/>
              </w:tabs>
              <w:spacing w:line="276" w:lineRule="auto"/>
              <w:ind w:left="0" w:right="123"/>
              <w:rPr>
                <w:w w:val="105"/>
                <w:sz w:val="20"/>
                <w:szCs w:val="20"/>
              </w:rPr>
            </w:pPr>
            <w:r w:rsidRPr="00FA0EFD">
              <w:rPr>
                <w:w w:val="105"/>
                <w:sz w:val="20"/>
                <w:szCs w:val="20"/>
              </w:rPr>
              <w:t xml:space="preserve">Everything in the universe is composed of tiny particles called atoms. </w:t>
            </w:r>
          </w:p>
          <w:p w14:paraId="731D5462" w14:textId="1FB7A5ED" w:rsidR="00892C2A" w:rsidRPr="00FA0EFD" w:rsidRDefault="00892C2A" w:rsidP="00E15D7B">
            <w:pPr>
              <w:pStyle w:val="TableParagraph"/>
              <w:tabs>
                <w:tab w:val="left" w:pos="265"/>
              </w:tabs>
              <w:spacing w:line="276" w:lineRule="auto"/>
              <w:ind w:left="0" w:right="123"/>
              <w:rPr>
                <w:sz w:val="20"/>
                <w:szCs w:val="20"/>
              </w:rPr>
            </w:pPr>
            <w:r w:rsidRPr="00FA0EFD">
              <w:rPr>
                <w:w w:val="105"/>
                <w:sz w:val="20"/>
                <w:szCs w:val="20"/>
              </w:rPr>
              <w:t>Atoms are responsible for the physical and chemical properties of all objects.</w:t>
            </w:r>
          </w:p>
          <w:p w14:paraId="5DAEB98B" w14:textId="3DD905DE" w:rsidR="00892C2A" w:rsidRPr="00FA0EFD" w:rsidRDefault="00892C2A" w:rsidP="00E15D7B">
            <w:pPr>
              <w:pStyle w:val="TableParagraph"/>
              <w:tabs>
                <w:tab w:val="left" w:pos="265"/>
              </w:tabs>
              <w:spacing w:line="276" w:lineRule="auto"/>
              <w:ind w:left="0" w:right="123"/>
              <w:rPr>
                <w:sz w:val="20"/>
                <w:szCs w:val="20"/>
              </w:rPr>
            </w:pPr>
            <w:r w:rsidRPr="00FA0EFD">
              <w:rPr>
                <w:w w:val="105"/>
                <w:sz w:val="20"/>
                <w:szCs w:val="20"/>
              </w:rPr>
              <w:t>Atoms have mass</w:t>
            </w:r>
            <w:r w:rsidR="002A3BB6" w:rsidRPr="00FA0EFD">
              <w:rPr>
                <w:w w:val="105"/>
                <w:sz w:val="20"/>
                <w:szCs w:val="20"/>
              </w:rPr>
              <w:t xml:space="preserve"> and</w:t>
            </w:r>
            <w:r w:rsidRPr="00FA0EFD">
              <w:rPr>
                <w:w w:val="105"/>
                <w:sz w:val="20"/>
                <w:szCs w:val="20"/>
              </w:rPr>
              <w:t xml:space="preserve"> are electrically neutral.</w:t>
            </w:r>
          </w:p>
        </w:tc>
      </w:tr>
      <w:tr w:rsidR="00E15D7B" w:rsidRPr="00E15D7B" w14:paraId="1F4AAC07" w14:textId="77777777" w:rsidTr="27C3EF39">
        <w:trPr>
          <w:cantSplit/>
          <w:trHeight w:val="2344"/>
        </w:trPr>
        <w:tc>
          <w:tcPr>
            <w:tcW w:w="900" w:type="dxa"/>
            <w:tcMar>
              <w:left w:w="58" w:type="dxa"/>
              <w:right w:w="58" w:type="dxa"/>
            </w:tcMar>
            <w:vAlign w:val="center"/>
          </w:tcPr>
          <w:p w14:paraId="261989D4" w14:textId="77777777" w:rsidR="00892C2A" w:rsidRPr="00FA0EFD" w:rsidRDefault="00892C2A" w:rsidP="00E15D7B">
            <w:pPr>
              <w:pStyle w:val="TableParagraph"/>
              <w:spacing w:line="276" w:lineRule="auto"/>
              <w:ind w:left="0" w:right="302"/>
              <w:rPr>
                <w:sz w:val="20"/>
                <w:szCs w:val="20"/>
              </w:rPr>
            </w:pPr>
            <w:r w:rsidRPr="00FA0EFD">
              <w:rPr>
                <w:w w:val="105"/>
                <w:sz w:val="20"/>
                <w:szCs w:val="20"/>
              </w:rPr>
              <w:lastRenderedPageBreak/>
              <w:t>This time</w:t>
            </w:r>
          </w:p>
        </w:tc>
        <w:tc>
          <w:tcPr>
            <w:tcW w:w="9450" w:type="dxa"/>
            <w:tcMar>
              <w:left w:w="58" w:type="dxa"/>
              <w:right w:w="58" w:type="dxa"/>
            </w:tcMar>
            <w:vAlign w:val="center"/>
          </w:tcPr>
          <w:p w14:paraId="3B6DFDD2" w14:textId="1A38C5C7" w:rsidR="004A6F54" w:rsidRPr="00FA0EFD" w:rsidRDefault="00F878A5" w:rsidP="00E15D7B">
            <w:pPr>
              <w:pStyle w:val="TableParagraph"/>
              <w:tabs>
                <w:tab w:val="left" w:pos="265"/>
              </w:tabs>
              <w:spacing w:line="276" w:lineRule="auto"/>
              <w:ind w:left="0" w:right="123"/>
              <w:rPr>
                <w:sz w:val="20"/>
                <w:szCs w:val="20"/>
              </w:rPr>
            </w:pPr>
            <w:r w:rsidRPr="00FA0EFD">
              <w:rPr>
                <w:sz w:val="20"/>
                <w:szCs w:val="20"/>
              </w:rPr>
              <w:t>The p</w:t>
            </w:r>
            <w:commentRangeStart w:id="6"/>
            <w:commentRangeStart w:id="7"/>
            <w:r w:rsidR="3AEB17C8" w:rsidRPr="00FA0EFD">
              <w:rPr>
                <w:w w:val="105"/>
                <w:sz w:val="20"/>
                <w:szCs w:val="20"/>
              </w:rPr>
              <w:t xml:space="preserve">rotons and neutrons </w:t>
            </w:r>
            <w:r w:rsidRPr="00FA0EFD">
              <w:rPr>
                <w:sz w:val="20"/>
                <w:szCs w:val="20"/>
              </w:rPr>
              <w:t xml:space="preserve">of </w:t>
            </w:r>
            <w:r w:rsidR="3AEB17C8" w:rsidRPr="00FA0EFD">
              <w:rPr>
                <w:w w:val="105"/>
                <w:sz w:val="20"/>
                <w:szCs w:val="20"/>
              </w:rPr>
              <w:t xml:space="preserve">the atom’s nucleus are </w:t>
            </w:r>
            <w:r w:rsidRPr="00FA0EFD">
              <w:rPr>
                <w:sz w:val="20"/>
                <w:szCs w:val="20"/>
              </w:rPr>
              <w:t xml:space="preserve">mostly </w:t>
            </w:r>
            <w:r w:rsidR="3AEB17C8" w:rsidRPr="00FA0EFD">
              <w:rPr>
                <w:w w:val="105"/>
                <w:sz w:val="20"/>
                <w:szCs w:val="20"/>
              </w:rPr>
              <w:t>responsible for the atom’s mass.</w:t>
            </w:r>
            <w:commentRangeEnd w:id="6"/>
            <w:r w:rsidR="00892C2A" w:rsidRPr="00FA0EFD">
              <w:rPr>
                <w:rStyle w:val="CommentReference"/>
                <w:sz w:val="20"/>
                <w:szCs w:val="20"/>
              </w:rPr>
              <w:commentReference w:id="6"/>
            </w:r>
            <w:commentRangeEnd w:id="7"/>
            <w:r w:rsidRPr="00FA0EFD">
              <w:rPr>
                <w:rStyle w:val="CommentReference"/>
                <w:sz w:val="20"/>
                <w:szCs w:val="20"/>
              </w:rPr>
              <w:commentReference w:id="7"/>
            </w:r>
          </w:p>
          <w:p w14:paraId="3CC95578" w14:textId="353488B9" w:rsidR="00892C2A" w:rsidRPr="00FA0EFD" w:rsidRDefault="00892C2A" w:rsidP="00E15D7B">
            <w:pPr>
              <w:pStyle w:val="TableParagraph"/>
              <w:tabs>
                <w:tab w:val="left" w:pos="265"/>
              </w:tabs>
              <w:spacing w:line="276" w:lineRule="auto"/>
              <w:ind w:left="0" w:right="123"/>
              <w:rPr>
                <w:sz w:val="20"/>
                <w:szCs w:val="20"/>
              </w:rPr>
            </w:pPr>
            <w:r w:rsidRPr="00FA0EFD">
              <w:rPr>
                <w:w w:val="105"/>
                <w:sz w:val="20"/>
                <w:szCs w:val="20"/>
              </w:rPr>
              <w:t>Protons have a positive charge while neutrons have no charge.</w:t>
            </w:r>
          </w:p>
          <w:p w14:paraId="60601A56" w14:textId="204226D9" w:rsidR="004A6F54" w:rsidRPr="00FA0EFD" w:rsidRDefault="00892C2A" w:rsidP="00E15D7B">
            <w:pPr>
              <w:pStyle w:val="TableParagraph"/>
              <w:tabs>
                <w:tab w:val="left" w:pos="265"/>
              </w:tabs>
              <w:spacing w:line="276" w:lineRule="auto"/>
              <w:ind w:left="0" w:right="123"/>
              <w:rPr>
                <w:sz w:val="20"/>
                <w:szCs w:val="20"/>
              </w:rPr>
            </w:pPr>
            <w:r w:rsidRPr="00FA0EFD">
              <w:rPr>
                <w:w w:val="105"/>
                <w:sz w:val="20"/>
                <w:szCs w:val="20"/>
              </w:rPr>
              <w:t xml:space="preserve">The atom’s negative charge resides in the electrons, </w:t>
            </w:r>
            <w:r w:rsidR="00E421DA" w:rsidRPr="00FA0EFD">
              <w:rPr>
                <w:w w:val="105"/>
                <w:sz w:val="20"/>
                <w:szCs w:val="20"/>
              </w:rPr>
              <w:t>located</w:t>
            </w:r>
            <w:r w:rsidRPr="00FA0EFD">
              <w:rPr>
                <w:w w:val="105"/>
                <w:sz w:val="20"/>
                <w:szCs w:val="20"/>
              </w:rPr>
              <w:t xml:space="preserve"> outside of the nucleus in energy levels or orbits.</w:t>
            </w:r>
          </w:p>
          <w:p w14:paraId="1CC61223" w14:textId="6D94D927" w:rsidR="004A6F54" w:rsidRPr="00FA0EFD" w:rsidRDefault="00892C2A" w:rsidP="00E15D7B">
            <w:pPr>
              <w:pStyle w:val="TableParagraph"/>
              <w:tabs>
                <w:tab w:val="left" w:pos="265"/>
              </w:tabs>
              <w:spacing w:line="276" w:lineRule="auto"/>
              <w:ind w:left="0" w:right="123"/>
              <w:rPr>
                <w:sz w:val="20"/>
                <w:szCs w:val="20"/>
              </w:rPr>
            </w:pPr>
            <w:r w:rsidRPr="00FA0EFD">
              <w:rPr>
                <w:w w:val="105"/>
                <w:sz w:val="20"/>
                <w:szCs w:val="20"/>
              </w:rPr>
              <w:t>The</w:t>
            </w:r>
            <w:r w:rsidR="00E421DA" w:rsidRPr="00FA0EFD">
              <w:rPr>
                <w:w w:val="105"/>
                <w:sz w:val="20"/>
                <w:szCs w:val="20"/>
              </w:rPr>
              <w:t xml:space="preserve"> </w:t>
            </w:r>
            <w:r w:rsidRPr="00FA0EFD">
              <w:rPr>
                <w:w w:val="105"/>
                <w:sz w:val="20"/>
                <w:szCs w:val="20"/>
              </w:rPr>
              <w:t xml:space="preserve">elements </w:t>
            </w:r>
            <w:r w:rsidR="00E421DA" w:rsidRPr="00FA0EFD">
              <w:rPr>
                <w:w w:val="105"/>
                <w:sz w:val="20"/>
                <w:szCs w:val="20"/>
              </w:rPr>
              <w:t xml:space="preserve">are </w:t>
            </w:r>
            <w:r w:rsidRPr="00FA0EFD">
              <w:rPr>
                <w:w w:val="105"/>
                <w:sz w:val="20"/>
                <w:szCs w:val="20"/>
              </w:rPr>
              <w:t>organized in a Periodic Table to highlight properties and trends.</w:t>
            </w:r>
          </w:p>
          <w:p w14:paraId="18A34684" w14:textId="77777777" w:rsidR="004A6F54" w:rsidRPr="00FA0EFD" w:rsidRDefault="00892C2A" w:rsidP="00E15D7B">
            <w:pPr>
              <w:pStyle w:val="TableParagraph"/>
              <w:tabs>
                <w:tab w:val="left" w:pos="265"/>
              </w:tabs>
              <w:spacing w:line="276" w:lineRule="auto"/>
              <w:ind w:left="0" w:right="123"/>
              <w:rPr>
                <w:sz w:val="20"/>
                <w:szCs w:val="20"/>
              </w:rPr>
            </w:pPr>
            <w:r w:rsidRPr="00FA0EFD">
              <w:rPr>
                <w:w w:val="105"/>
                <w:sz w:val="20"/>
                <w:szCs w:val="20"/>
              </w:rPr>
              <w:t>Atoms can lose or gain electrons. When this happens, atoms are no longer neutral and are called ions.</w:t>
            </w:r>
          </w:p>
          <w:p w14:paraId="01B1541A" w14:textId="34F4F484" w:rsidR="004A6F54" w:rsidRPr="00FA0EFD" w:rsidRDefault="004A6F54" w:rsidP="00E15D7B">
            <w:pPr>
              <w:pStyle w:val="TableParagraph"/>
              <w:tabs>
                <w:tab w:val="left" w:pos="265"/>
              </w:tabs>
              <w:spacing w:line="276" w:lineRule="auto"/>
              <w:ind w:left="0" w:right="123"/>
              <w:rPr>
                <w:w w:val="105"/>
                <w:sz w:val="20"/>
                <w:szCs w:val="20"/>
              </w:rPr>
            </w:pPr>
            <w:r w:rsidRPr="00FA0EFD">
              <w:rPr>
                <w:w w:val="105"/>
                <w:sz w:val="20"/>
                <w:szCs w:val="20"/>
              </w:rPr>
              <w:t>Atoms</w:t>
            </w:r>
            <w:r w:rsidR="00892C2A" w:rsidRPr="00FA0EFD">
              <w:rPr>
                <w:w w:val="105"/>
                <w:sz w:val="20"/>
                <w:szCs w:val="20"/>
              </w:rPr>
              <w:t xml:space="preserve"> </w:t>
            </w:r>
            <w:r w:rsidRPr="00FA0EFD">
              <w:rPr>
                <w:w w:val="105"/>
                <w:sz w:val="20"/>
                <w:szCs w:val="20"/>
              </w:rPr>
              <w:t xml:space="preserve">that have lost electrons to become ions with </w:t>
            </w:r>
            <w:r w:rsidR="00892C2A" w:rsidRPr="00FA0EFD">
              <w:rPr>
                <w:w w:val="105"/>
                <w:sz w:val="20"/>
                <w:szCs w:val="20"/>
              </w:rPr>
              <w:t>positive</w:t>
            </w:r>
            <w:r w:rsidRPr="00FA0EFD">
              <w:rPr>
                <w:w w:val="105"/>
                <w:sz w:val="20"/>
                <w:szCs w:val="20"/>
              </w:rPr>
              <w:t xml:space="preserve"> charge are</w:t>
            </w:r>
            <w:r w:rsidR="00892C2A" w:rsidRPr="00FA0EFD">
              <w:rPr>
                <w:w w:val="105"/>
                <w:sz w:val="20"/>
                <w:szCs w:val="20"/>
              </w:rPr>
              <w:t xml:space="preserve"> called cations</w:t>
            </w:r>
            <w:r w:rsidRPr="00FA0EFD">
              <w:rPr>
                <w:w w:val="105"/>
                <w:sz w:val="20"/>
                <w:szCs w:val="20"/>
              </w:rPr>
              <w:t>.</w:t>
            </w:r>
          </w:p>
          <w:p w14:paraId="1A54EF7A" w14:textId="2B603FD6" w:rsidR="004A6F54" w:rsidRPr="00FA0EFD" w:rsidRDefault="004A6F54" w:rsidP="00E15D7B">
            <w:pPr>
              <w:pStyle w:val="TableParagraph"/>
              <w:tabs>
                <w:tab w:val="left" w:pos="265"/>
              </w:tabs>
              <w:spacing w:line="276" w:lineRule="auto"/>
              <w:ind w:left="0" w:right="123"/>
              <w:rPr>
                <w:w w:val="105"/>
                <w:sz w:val="20"/>
                <w:szCs w:val="20"/>
              </w:rPr>
            </w:pPr>
            <w:r w:rsidRPr="00FA0EFD">
              <w:rPr>
                <w:w w:val="105"/>
                <w:sz w:val="20"/>
                <w:szCs w:val="20"/>
              </w:rPr>
              <w:t xml:space="preserve">Atoms that have gained electrons to become ions with negative charge are called </w:t>
            </w:r>
            <w:r w:rsidR="00892C2A" w:rsidRPr="00FA0EFD">
              <w:rPr>
                <w:w w:val="105"/>
                <w:sz w:val="20"/>
                <w:szCs w:val="20"/>
              </w:rPr>
              <w:t>anions.</w:t>
            </w:r>
          </w:p>
          <w:p w14:paraId="0A02D017" w14:textId="77777777" w:rsidR="008131CE" w:rsidRPr="00FA0EFD" w:rsidRDefault="00892C2A" w:rsidP="00E15D7B">
            <w:pPr>
              <w:pStyle w:val="TableParagraph"/>
              <w:tabs>
                <w:tab w:val="left" w:pos="265"/>
              </w:tabs>
              <w:spacing w:line="276" w:lineRule="auto"/>
              <w:ind w:left="0" w:right="123"/>
              <w:rPr>
                <w:sz w:val="20"/>
                <w:szCs w:val="20"/>
              </w:rPr>
            </w:pPr>
            <w:r w:rsidRPr="00FA0EFD">
              <w:rPr>
                <w:w w:val="105"/>
                <w:sz w:val="20"/>
                <w:szCs w:val="20"/>
              </w:rPr>
              <w:t>Since opposite charges attract, cations and anions strongly attract each other and form a bond called ionic bond.</w:t>
            </w:r>
          </w:p>
          <w:p w14:paraId="5821546F" w14:textId="77777777" w:rsidR="008131CE" w:rsidRPr="00FA0EFD" w:rsidRDefault="004A6F54" w:rsidP="00E15D7B">
            <w:pPr>
              <w:pStyle w:val="TableParagraph"/>
              <w:tabs>
                <w:tab w:val="left" w:pos="265"/>
              </w:tabs>
              <w:spacing w:line="276" w:lineRule="auto"/>
              <w:ind w:left="0" w:right="123"/>
              <w:rPr>
                <w:w w:val="105"/>
                <w:sz w:val="20"/>
                <w:szCs w:val="20"/>
              </w:rPr>
            </w:pPr>
            <w:r w:rsidRPr="00FA0EFD">
              <w:rPr>
                <w:w w:val="105"/>
                <w:sz w:val="20"/>
                <w:szCs w:val="20"/>
              </w:rPr>
              <w:t>Atoms can also combine by sharing electrons in other types of chemical bonds</w:t>
            </w:r>
            <w:r w:rsidR="008131CE" w:rsidRPr="00FA0EFD">
              <w:rPr>
                <w:w w:val="105"/>
                <w:sz w:val="20"/>
                <w:szCs w:val="20"/>
              </w:rPr>
              <w:t>.</w:t>
            </w:r>
          </w:p>
          <w:p w14:paraId="2927F109" w14:textId="6F9DCA96" w:rsidR="008131CE" w:rsidRPr="00FA0EFD" w:rsidRDefault="31E849F5" w:rsidP="00E15D7B">
            <w:pPr>
              <w:pStyle w:val="TableParagraph"/>
              <w:tabs>
                <w:tab w:val="left" w:pos="265"/>
              </w:tabs>
              <w:spacing w:line="276" w:lineRule="auto"/>
              <w:ind w:left="0" w:right="123"/>
              <w:rPr>
                <w:sz w:val="20"/>
                <w:szCs w:val="20"/>
              </w:rPr>
            </w:pPr>
            <w:commentRangeStart w:id="8"/>
            <w:commentRangeStart w:id="9"/>
            <w:r w:rsidRPr="00FA0EFD">
              <w:rPr>
                <w:w w:val="105"/>
                <w:sz w:val="20"/>
                <w:szCs w:val="20"/>
              </w:rPr>
              <w:t>In</w:t>
            </w:r>
            <w:r w:rsidR="37D5D656" w:rsidRPr="00FA0EFD">
              <w:rPr>
                <w:w w:val="105"/>
                <w:sz w:val="20"/>
                <w:szCs w:val="20"/>
              </w:rPr>
              <w:t xml:space="preserve"> covalent </w:t>
            </w:r>
            <w:r w:rsidRPr="00FA0EFD">
              <w:rPr>
                <w:w w:val="105"/>
                <w:sz w:val="20"/>
                <w:szCs w:val="20"/>
              </w:rPr>
              <w:t xml:space="preserve">bonds, electrons are usually shared and localized between </w:t>
            </w:r>
            <w:r w:rsidR="74366267" w:rsidRPr="00FA0EFD">
              <w:rPr>
                <w:w w:val="105"/>
                <w:sz w:val="20"/>
                <w:szCs w:val="20"/>
              </w:rPr>
              <w:t xml:space="preserve">two </w:t>
            </w:r>
            <w:r w:rsidRPr="00FA0EFD">
              <w:rPr>
                <w:w w:val="105"/>
                <w:sz w:val="20"/>
                <w:szCs w:val="20"/>
              </w:rPr>
              <w:t>atoms</w:t>
            </w:r>
            <w:r w:rsidRPr="007365D4">
              <w:rPr>
                <w:w w:val="105"/>
                <w:sz w:val="20"/>
                <w:szCs w:val="20"/>
                <w:highlight w:val="yellow"/>
              </w:rPr>
              <w:t>.</w:t>
            </w:r>
            <w:commentRangeEnd w:id="8"/>
            <w:r w:rsidR="008131CE" w:rsidRPr="007365D4">
              <w:rPr>
                <w:rStyle w:val="CommentReference"/>
                <w:sz w:val="20"/>
                <w:szCs w:val="20"/>
                <w:highlight w:val="yellow"/>
              </w:rPr>
              <w:commentReference w:id="8"/>
            </w:r>
            <w:commentRangeEnd w:id="9"/>
            <w:r w:rsidR="007365D4">
              <w:rPr>
                <w:rStyle w:val="CommentReference"/>
              </w:rPr>
              <w:commentReference w:id="9"/>
            </w:r>
            <w:r w:rsidR="007365D4" w:rsidRPr="007365D4">
              <w:rPr>
                <w:w w:val="105"/>
                <w:sz w:val="20"/>
                <w:szCs w:val="20"/>
                <w:highlight w:val="yellow"/>
              </w:rPr>
              <w:t xml:space="preserve">  In covalent bonds, electrons are typically shared between two atoms and may be localized or delocalized, depending on the molecular structure.</w:t>
            </w:r>
          </w:p>
          <w:p w14:paraId="51D97AD9" w14:textId="56A6BD5D" w:rsidR="004A6F54" w:rsidRPr="00E15D7B" w:rsidRDefault="008131CE" w:rsidP="00E15D7B">
            <w:pPr>
              <w:pStyle w:val="TableParagraph"/>
              <w:tabs>
                <w:tab w:val="left" w:pos="265"/>
              </w:tabs>
              <w:spacing w:line="276" w:lineRule="auto"/>
              <w:ind w:left="0" w:right="123"/>
              <w:rPr>
                <w:rFonts w:ascii="Calibri" w:hAnsi="Calibri" w:cs="Calibri"/>
                <w:sz w:val="22"/>
                <w:szCs w:val="22"/>
              </w:rPr>
            </w:pPr>
            <w:r w:rsidRPr="00FA0EFD">
              <w:rPr>
                <w:w w:val="105"/>
                <w:sz w:val="20"/>
                <w:szCs w:val="20"/>
              </w:rPr>
              <w:t>In metallic bonds, electrons are shared and delocalized among a network of positively charged metal ions.</w:t>
            </w:r>
          </w:p>
        </w:tc>
      </w:tr>
      <w:tr w:rsidR="00E15D7B" w:rsidRPr="00E15D7B" w14:paraId="1AC7A5F0" w14:textId="77777777" w:rsidTr="27C3EF39">
        <w:trPr>
          <w:cantSplit/>
          <w:trHeight w:val="767"/>
        </w:trPr>
        <w:tc>
          <w:tcPr>
            <w:tcW w:w="900" w:type="dxa"/>
            <w:tcMar>
              <w:left w:w="58" w:type="dxa"/>
              <w:right w:w="58" w:type="dxa"/>
            </w:tcMar>
            <w:vAlign w:val="center"/>
          </w:tcPr>
          <w:p w14:paraId="4D9477F6" w14:textId="77777777" w:rsidR="004A6F54" w:rsidRPr="00FA0EFD" w:rsidRDefault="004A6F54" w:rsidP="00E15D7B">
            <w:pPr>
              <w:pStyle w:val="TableParagraph"/>
              <w:spacing w:line="276" w:lineRule="auto"/>
              <w:ind w:left="0" w:right="302"/>
              <w:rPr>
                <w:sz w:val="20"/>
                <w:szCs w:val="20"/>
              </w:rPr>
            </w:pPr>
            <w:r w:rsidRPr="00FA0EFD">
              <w:rPr>
                <w:w w:val="105"/>
                <w:sz w:val="20"/>
                <w:szCs w:val="20"/>
              </w:rPr>
              <w:t>Next time</w:t>
            </w:r>
          </w:p>
        </w:tc>
        <w:tc>
          <w:tcPr>
            <w:tcW w:w="9450" w:type="dxa"/>
            <w:tcMar>
              <w:left w:w="58" w:type="dxa"/>
              <w:right w:w="58" w:type="dxa"/>
            </w:tcMar>
            <w:vAlign w:val="center"/>
          </w:tcPr>
          <w:p w14:paraId="36C24F15" w14:textId="77777777" w:rsidR="00E006A0" w:rsidRPr="00FA0EFD" w:rsidRDefault="00A66B27" w:rsidP="00E15D7B">
            <w:pPr>
              <w:pStyle w:val="TableParagraph"/>
              <w:tabs>
                <w:tab w:val="left" w:pos="265"/>
              </w:tabs>
              <w:spacing w:line="276" w:lineRule="auto"/>
              <w:ind w:left="0" w:right="123"/>
              <w:rPr>
                <w:sz w:val="20"/>
                <w:szCs w:val="20"/>
              </w:rPr>
            </w:pPr>
            <w:r w:rsidRPr="00FA0EFD">
              <w:rPr>
                <w:sz w:val="20"/>
                <w:szCs w:val="20"/>
              </w:rPr>
              <w:t xml:space="preserve">Substances react in </w:t>
            </w:r>
            <w:r w:rsidR="00E006A0" w:rsidRPr="00FA0EFD">
              <w:rPr>
                <w:sz w:val="20"/>
                <w:szCs w:val="20"/>
              </w:rPr>
              <w:t>different</w:t>
            </w:r>
            <w:r w:rsidRPr="00FA0EFD">
              <w:rPr>
                <w:sz w:val="20"/>
                <w:szCs w:val="20"/>
              </w:rPr>
              <w:t xml:space="preserve"> ways forming other substances.</w:t>
            </w:r>
          </w:p>
          <w:p w14:paraId="356FBD8D" w14:textId="6DCF8982" w:rsidR="00E006A0" w:rsidRPr="00E15D7B" w:rsidRDefault="00E006A0" w:rsidP="00E15D7B">
            <w:pPr>
              <w:pStyle w:val="TableParagraph"/>
              <w:tabs>
                <w:tab w:val="left" w:pos="265"/>
              </w:tabs>
              <w:spacing w:line="276" w:lineRule="auto"/>
              <w:ind w:left="0" w:right="123"/>
              <w:rPr>
                <w:rFonts w:ascii="Calibri" w:hAnsi="Calibri" w:cs="Calibri"/>
                <w:sz w:val="22"/>
                <w:szCs w:val="22"/>
              </w:rPr>
            </w:pPr>
            <w:r w:rsidRPr="00FA0EFD">
              <w:rPr>
                <w:sz w:val="20"/>
                <w:szCs w:val="20"/>
              </w:rPr>
              <w:t>Substances react in different proportions to form different substances.</w:t>
            </w:r>
          </w:p>
        </w:tc>
      </w:tr>
    </w:tbl>
    <w:p w14:paraId="51B1ADDD" w14:textId="2867D94B" w:rsidR="006F3891" w:rsidRPr="00C169A2" w:rsidRDefault="006F3891" w:rsidP="00E15D7B">
      <w:pPr>
        <w:pStyle w:val="BodyText"/>
        <w:spacing w:before="5"/>
        <w:ind w:right="1220"/>
        <w:rPr>
          <w:rFonts w:asciiTheme="minorHAnsi" w:hAnsiTheme="minorHAnsi" w:cstheme="minorHAnsi"/>
          <w:sz w:val="23"/>
        </w:rPr>
      </w:pPr>
    </w:p>
    <w:p w14:paraId="6B5E6085" w14:textId="77777777" w:rsidR="007623A9" w:rsidRDefault="007623A9" w:rsidP="00E15D7B">
      <w:pPr>
        <w:ind w:right="1220"/>
      </w:pPr>
    </w:p>
    <w:p w14:paraId="3307DC34" w14:textId="633E62BA" w:rsidR="006F3891" w:rsidRPr="007365D4" w:rsidRDefault="00E006A0" w:rsidP="007365D4">
      <w:pPr>
        <w:pStyle w:val="Heading1"/>
        <w:rPr>
          <w:sz w:val="32"/>
          <w:szCs w:val="32"/>
        </w:rPr>
      </w:pPr>
      <w:r w:rsidRPr="007365D4">
        <w:rPr>
          <w:sz w:val="32"/>
          <w:szCs w:val="32"/>
          <w:highlight w:val="yellow"/>
        </w:rPr>
        <w:t>&lt;H</w:t>
      </w:r>
      <w:r w:rsidR="00EA13DD" w:rsidRPr="007365D4">
        <w:rPr>
          <w:sz w:val="32"/>
          <w:szCs w:val="32"/>
          <w:highlight w:val="yellow"/>
        </w:rPr>
        <w:t>1</w:t>
      </w:r>
      <w:r w:rsidRPr="007365D4">
        <w:rPr>
          <w:sz w:val="32"/>
          <w:szCs w:val="32"/>
          <w:highlight w:val="yellow"/>
        </w:rPr>
        <w:t>&gt;</w:t>
      </w:r>
      <w:r w:rsidR="006F3891" w:rsidRPr="007365D4">
        <w:rPr>
          <w:sz w:val="32"/>
          <w:szCs w:val="32"/>
        </w:rPr>
        <w:t>Unit Stem Task</w:t>
      </w:r>
    </w:p>
    <w:p w14:paraId="4F1271B8" w14:textId="22DA6D8D" w:rsidR="006F3891" w:rsidRPr="007365D4" w:rsidRDefault="00E03F84" w:rsidP="5CA7DDF2">
      <w:pPr>
        <w:pStyle w:val="BodyText"/>
        <w:spacing w:before="5"/>
        <w:ind w:right="1220"/>
        <w:rPr>
          <w:sz w:val="20"/>
          <w:szCs w:val="20"/>
        </w:rPr>
      </w:pPr>
      <w:r w:rsidRPr="007365D4">
        <w:rPr>
          <w:sz w:val="20"/>
          <w:szCs w:val="20"/>
        </w:rPr>
        <w:t>Expl</w:t>
      </w:r>
      <w:r w:rsidR="00EA13DD" w:rsidRPr="007365D4">
        <w:rPr>
          <w:sz w:val="20"/>
          <w:szCs w:val="20"/>
        </w:rPr>
        <w:t>ain</w:t>
      </w:r>
      <w:r w:rsidRPr="007365D4">
        <w:rPr>
          <w:sz w:val="20"/>
          <w:szCs w:val="20"/>
        </w:rPr>
        <w:t xml:space="preserve"> how </w:t>
      </w:r>
      <w:r w:rsidR="00EA13DD" w:rsidRPr="007365D4">
        <w:rPr>
          <w:sz w:val="20"/>
          <w:szCs w:val="20"/>
        </w:rPr>
        <w:t xml:space="preserve">the </w:t>
      </w:r>
      <w:r w:rsidRPr="007365D4">
        <w:rPr>
          <w:sz w:val="20"/>
          <w:szCs w:val="20"/>
        </w:rPr>
        <w:t xml:space="preserve">atomic structure </w:t>
      </w:r>
      <w:r w:rsidR="00EA13DD" w:rsidRPr="007365D4">
        <w:rPr>
          <w:sz w:val="20"/>
          <w:szCs w:val="20"/>
        </w:rPr>
        <w:t>impact</w:t>
      </w:r>
      <w:r w:rsidR="00F62A55" w:rsidRPr="007365D4">
        <w:rPr>
          <w:sz w:val="20"/>
          <w:szCs w:val="20"/>
        </w:rPr>
        <w:t>s</w:t>
      </w:r>
      <w:r w:rsidR="00EA13DD" w:rsidRPr="007365D4">
        <w:rPr>
          <w:sz w:val="20"/>
          <w:szCs w:val="20"/>
        </w:rPr>
        <w:t xml:space="preserve"> chemical</w:t>
      </w:r>
      <w:r w:rsidRPr="007365D4">
        <w:rPr>
          <w:sz w:val="20"/>
          <w:szCs w:val="20"/>
        </w:rPr>
        <w:t xml:space="preserve"> bonding </w:t>
      </w:r>
      <w:r w:rsidR="00EA13DD" w:rsidRPr="007365D4">
        <w:rPr>
          <w:sz w:val="20"/>
          <w:szCs w:val="20"/>
        </w:rPr>
        <w:t>and</w:t>
      </w:r>
      <w:r w:rsidRPr="007365D4">
        <w:rPr>
          <w:sz w:val="20"/>
          <w:szCs w:val="20"/>
        </w:rPr>
        <w:t xml:space="preserve"> influence</w:t>
      </w:r>
      <w:r w:rsidR="00F62A55" w:rsidRPr="007365D4">
        <w:rPr>
          <w:sz w:val="20"/>
          <w:szCs w:val="20"/>
        </w:rPr>
        <w:t>s</w:t>
      </w:r>
      <w:r w:rsidRPr="007365D4">
        <w:rPr>
          <w:sz w:val="20"/>
          <w:szCs w:val="20"/>
        </w:rPr>
        <w:t xml:space="preserve"> the properties of substances we encounter </w:t>
      </w:r>
      <w:r w:rsidR="00F62A55" w:rsidRPr="007365D4">
        <w:rPr>
          <w:sz w:val="20"/>
          <w:szCs w:val="20"/>
        </w:rPr>
        <w:t xml:space="preserve">in </w:t>
      </w:r>
      <w:r w:rsidRPr="007365D4">
        <w:rPr>
          <w:sz w:val="20"/>
          <w:szCs w:val="20"/>
        </w:rPr>
        <w:t>daily</w:t>
      </w:r>
      <w:r w:rsidR="00E006A0" w:rsidRPr="007365D4">
        <w:rPr>
          <w:sz w:val="20"/>
          <w:szCs w:val="20"/>
        </w:rPr>
        <w:t xml:space="preserve"> life</w:t>
      </w:r>
      <w:r w:rsidRPr="007365D4">
        <w:rPr>
          <w:sz w:val="20"/>
          <w:szCs w:val="20"/>
        </w:rPr>
        <w:t xml:space="preserve">, such as </w:t>
      </w:r>
      <w:r w:rsidR="007623A9" w:rsidRPr="007365D4">
        <w:rPr>
          <w:sz w:val="20"/>
          <w:szCs w:val="20"/>
        </w:rPr>
        <w:t>water as a solvent,</w:t>
      </w:r>
      <w:r w:rsidRPr="007365D4">
        <w:rPr>
          <w:sz w:val="20"/>
          <w:szCs w:val="20"/>
        </w:rPr>
        <w:t xml:space="preserve"> salt </w:t>
      </w:r>
      <w:r w:rsidR="007623A9" w:rsidRPr="007365D4">
        <w:rPr>
          <w:sz w:val="20"/>
          <w:szCs w:val="20"/>
        </w:rPr>
        <w:t xml:space="preserve">dissolving in water, </w:t>
      </w:r>
      <w:r w:rsidRPr="007365D4">
        <w:rPr>
          <w:sz w:val="20"/>
          <w:szCs w:val="20"/>
        </w:rPr>
        <w:t xml:space="preserve">or metal </w:t>
      </w:r>
      <w:r w:rsidR="007623A9" w:rsidRPr="007365D4">
        <w:rPr>
          <w:sz w:val="20"/>
          <w:szCs w:val="20"/>
        </w:rPr>
        <w:t>no</w:t>
      </w:r>
      <w:r w:rsidR="00B03149" w:rsidRPr="007365D4">
        <w:rPr>
          <w:sz w:val="20"/>
          <w:szCs w:val="20"/>
        </w:rPr>
        <w:t>t</w:t>
      </w:r>
      <w:r w:rsidR="007623A9" w:rsidRPr="007365D4">
        <w:rPr>
          <w:sz w:val="20"/>
          <w:szCs w:val="20"/>
        </w:rPr>
        <w:t xml:space="preserve"> dissolving in water</w:t>
      </w:r>
      <w:r w:rsidRPr="007365D4">
        <w:rPr>
          <w:sz w:val="20"/>
          <w:szCs w:val="20"/>
        </w:rPr>
        <w:t>.</w:t>
      </w:r>
    </w:p>
    <w:p w14:paraId="742BF9E1" w14:textId="77777777" w:rsidR="00B14365" w:rsidRPr="00C169A2" w:rsidRDefault="00B14365" w:rsidP="00E15D7B">
      <w:pPr>
        <w:pStyle w:val="BodyText"/>
        <w:spacing w:before="5"/>
        <w:ind w:right="1220"/>
        <w:rPr>
          <w:rFonts w:ascii="Calibri" w:hAnsi="Calibri" w:cs="Calibri"/>
          <w:sz w:val="22"/>
          <w:szCs w:val="22"/>
        </w:rPr>
      </w:pPr>
    </w:p>
    <w:p w14:paraId="70F1F241" w14:textId="77777777" w:rsidR="007623A9" w:rsidRDefault="007623A9" w:rsidP="00E15D7B">
      <w:pPr>
        <w:ind w:right="1220"/>
      </w:pPr>
    </w:p>
    <w:p w14:paraId="54D131F5" w14:textId="1EA9BE30" w:rsidR="0009673F" w:rsidRPr="007365D4" w:rsidRDefault="00ED1CF6" w:rsidP="007365D4">
      <w:pPr>
        <w:pStyle w:val="Heading1"/>
        <w:rPr>
          <w:sz w:val="32"/>
          <w:szCs w:val="32"/>
        </w:rPr>
      </w:pPr>
      <w:r w:rsidRPr="007365D4">
        <w:rPr>
          <w:sz w:val="32"/>
          <w:szCs w:val="32"/>
          <w:highlight w:val="yellow"/>
        </w:rPr>
        <w:t>&lt;H1&gt;</w:t>
      </w:r>
      <w:del w:id="10" w:author="Micah Newman" w:date="2024-11-18T10:38:00Z" w16du:dateUtc="2024-11-18T15:38:00Z">
        <w:r w:rsidRPr="007365D4" w:rsidDel="00DA3678">
          <w:rPr>
            <w:sz w:val="32"/>
            <w:szCs w:val="32"/>
          </w:rPr>
          <w:delText xml:space="preserve"> </w:delText>
        </w:r>
      </w:del>
      <w:r w:rsidRPr="007365D4">
        <w:rPr>
          <w:sz w:val="32"/>
          <w:szCs w:val="32"/>
        </w:rPr>
        <w:t xml:space="preserve">Unit </w:t>
      </w:r>
      <w:r w:rsidR="00E7777C" w:rsidRPr="007365D4">
        <w:rPr>
          <w:sz w:val="32"/>
          <w:szCs w:val="32"/>
        </w:rPr>
        <w:t>Overview</w:t>
      </w:r>
    </w:p>
    <w:p w14:paraId="78767A03" w14:textId="77777777" w:rsidR="0009673F" w:rsidRPr="00C169A2" w:rsidRDefault="0009673F" w:rsidP="00E15D7B">
      <w:pPr>
        <w:pStyle w:val="BodyText"/>
        <w:spacing w:before="1" w:after="1"/>
        <w:ind w:right="1220"/>
        <w:rPr>
          <w:sz w:val="11"/>
        </w:rPr>
      </w:pPr>
    </w:p>
    <w:tbl>
      <w:tblPr>
        <w:tblW w:w="0" w:type="auto"/>
        <w:tblInd w:w="1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541"/>
        <w:gridCol w:w="4230"/>
      </w:tblGrid>
      <w:tr w:rsidR="00E006A0" w:rsidRPr="007365D4" w14:paraId="7AF15CDF" w14:textId="7A95C55F" w:rsidTr="00E15D7B">
        <w:trPr>
          <w:trHeight w:val="205"/>
        </w:trPr>
        <w:tc>
          <w:tcPr>
            <w:tcW w:w="5541" w:type="dxa"/>
            <w:tcMar>
              <w:left w:w="58" w:type="dxa"/>
              <w:right w:w="58" w:type="dxa"/>
            </w:tcMar>
            <w:vAlign w:val="center"/>
          </w:tcPr>
          <w:p w14:paraId="7433C883" w14:textId="77777777" w:rsidR="00E006A0" w:rsidRPr="007365D4" w:rsidRDefault="00E006A0" w:rsidP="00E15D7B">
            <w:pPr>
              <w:pStyle w:val="TableParagraph"/>
              <w:spacing w:line="276" w:lineRule="auto"/>
              <w:ind w:left="0" w:right="484"/>
              <w:rPr>
                <w:b/>
                <w:sz w:val="20"/>
                <w:szCs w:val="20"/>
              </w:rPr>
            </w:pPr>
            <w:r w:rsidRPr="007365D4">
              <w:rPr>
                <w:b/>
                <w:sz w:val="20"/>
                <w:szCs w:val="20"/>
              </w:rPr>
              <w:t>Chapters</w:t>
            </w:r>
          </w:p>
        </w:tc>
        <w:tc>
          <w:tcPr>
            <w:tcW w:w="4230" w:type="dxa"/>
            <w:tcMar>
              <w:left w:w="58" w:type="dxa"/>
              <w:right w:w="58" w:type="dxa"/>
            </w:tcMar>
            <w:vAlign w:val="center"/>
          </w:tcPr>
          <w:p w14:paraId="5EC1BAAE" w14:textId="3716BF68" w:rsidR="00E006A0" w:rsidRPr="007365D4" w:rsidRDefault="00E006A0" w:rsidP="00E15D7B">
            <w:pPr>
              <w:pStyle w:val="TableParagraph"/>
              <w:spacing w:line="276" w:lineRule="auto"/>
              <w:ind w:left="0" w:right="1220"/>
              <w:rPr>
                <w:b/>
                <w:sz w:val="20"/>
                <w:szCs w:val="20"/>
              </w:rPr>
            </w:pPr>
            <w:r w:rsidRPr="007365D4">
              <w:rPr>
                <w:b/>
                <w:sz w:val="20"/>
                <w:szCs w:val="20"/>
              </w:rPr>
              <w:t>PE</w:t>
            </w:r>
          </w:p>
        </w:tc>
      </w:tr>
      <w:tr w:rsidR="00E006A0" w:rsidRPr="007365D4" w14:paraId="5AAB8FB1" w14:textId="49239813" w:rsidTr="00E15D7B">
        <w:trPr>
          <w:trHeight w:val="326"/>
        </w:trPr>
        <w:tc>
          <w:tcPr>
            <w:tcW w:w="5541" w:type="dxa"/>
            <w:tcMar>
              <w:left w:w="58" w:type="dxa"/>
              <w:right w:w="58" w:type="dxa"/>
            </w:tcMar>
            <w:vAlign w:val="center"/>
          </w:tcPr>
          <w:p w14:paraId="3BBCD0A1" w14:textId="3AA6A5DD" w:rsidR="00E006A0" w:rsidRPr="007365D4" w:rsidRDefault="00E006A0" w:rsidP="00E15D7B">
            <w:pPr>
              <w:pStyle w:val="TableParagraph"/>
              <w:spacing w:line="276" w:lineRule="auto"/>
              <w:ind w:left="0" w:right="484"/>
              <w:rPr>
                <w:sz w:val="20"/>
                <w:szCs w:val="20"/>
              </w:rPr>
            </w:pPr>
            <w:r w:rsidRPr="007365D4">
              <w:rPr>
                <w:sz w:val="20"/>
                <w:szCs w:val="20"/>
              </w:rPr>
              <w:t>Chapter 3: Unlocking the Atom</w:t>
            </w:r>
          </w:p>
        </w:tc>
        <w:tc>
          <w:tcPr>
            <w:tcW w:w="4230" w:type="dxa"/>
            <w:tcMar>
              <w:left w:w="58" w:type="dxa"/>
              <w:right w:w="58" w:type="dxa"/>
            </w:tcMar>
            <w:vAlign w:val="center"/>
          </w:tcPr>
          <w:p w14:paraId="758DFC32" w14:textId="10442320" w:rsidR="00E006A0" w:rsidRPr="007365D4" w:rsidRDefault="00E006A0" w:rsidP="00E15D7B">
            <w:pPr>
              <w:pStyle w:val="TableParagraph"/>
              <w:spacing w:line="276" w:lineRule="auto"/>
              <w:ind w:left="0" w:right="1220"/>
              <w:rPr>
                <w:sz w:val="20"/>
                <w:szCs w:val="20"/>
              </w:rPr>
            </w:pPr>
            <w:r w:rsidRPr="007365D4">
              <w:rPr>
                <w:sz w:val="20"/>
                <w:szCs w:val="20"/>
              </w:rPr>
              <w:t>HS-PS1-1</w:t>
            </w:r>
            <w:r w:rsidR="00E421DA" w:rsidRPr="007365D4">
              <w:rPr>
                <w:sz w:val="20"/>
                <w:szCs w:val="20"/>
              </w:rPr>
              <w:t xml:space="preserve">, </w:t>
            </w:r>
            <w:r w:rsidRPr="007365D4">
              <w:rPr>
                <w:sz w:val="20"/>
                <w:szCs w:val="20"/>
              </w:rPr>
              <w:t>HS-PS1-8</w:t>
            </w:r>
          </w:p>
        </w:tc>
      </w:tr>
      <w:tr w:rsidR="00E006A0" w:rsidRPr="007365D4" w14:paraId="1FA12037" w14:textId="63110E8F" w:rsidTr="00E15D7B">
        <w:trPr>
          <w:trHeight w:val="443"/>
        </w:trPr>
        <w:tc>
          <w:tcPr>
            <w:tcW w:w="5541" w:type="dxa"/>
            <w:tcMar>
              <w:left w:w="58" w:type="dxa"/>
              <w:right w:w="58" w:type="dxa"/>
            </w:tcMar>
            <w:vAlign w:val="center"/>
          </w:tcPr>
          <w:p w14:paraId="5D3C42D9" w14:textId="6566639F" w:rsidR="00E006A0" w:rsidRPr="007365D4" w:rsidRDefault="00E006A0" w:rsidP="00E15D7B">
            <w:pPr>
              <w:pStyle w:val="TableParagraph"/>
              <w:spacing w:line="276" w:lineRule="auto"/>
              <w:ind w:left="0" w:right="484"/>
              <w:rPr>
                <w:sz w:val="20"/>
                <w:szCs w:val="20"/>
              </w:rPr>
            </w:pPr>
            <w:r w:rsidRPr="007365D4">
              <w:rPr>
                <w:sz w:val="20"/>
                <w:szCs w:val="20"/>
              </w:rPr>
              <w:t>Chapter 4: Electrons in Action</w:t>
            </w:r>
          </w:p>
        </w:tc>
        <w:tc>
          <w:tcPr>
            <w:tcW w:w="4230" w:type="dxa"/>
            <w:tcMar>
              <w:left w:w="58" w:type="dxa"/>
              <w:right w:w="58" w:type="dxa"/>
            </w:tcMar>
            <w:vAlign w:val="center"/>
          </w:tcPr>
          <w:p w14:paraId="206882A8" w14:textId="196D9DF9" w:rsidR="00E006A0" w:rsidRPr="007365D4" w:rsidRDefault="00E006A0" w:rsidP="00E15D7B">
            <w:pPr>
              <w:pStyle w:val="TableParagraph"/>
              <w:spacing w:line="276" w:lineRule="auto"/>
              <w:ind w:left="0" w:right="1220"/>
              <w:rPr>
                <w:sz w:val="20"/>
                <w:szCs w:val="20"/>
              </w:rPr>
            </w:pPr>
            <w:r w:rsidRPr="007365D4">
              <w:rPr>
                <w:sz w:val="20"/>
                <w:szCs w:val="20"/>
              </w:rPr>
              <w:t>HS-PS1-1</w:t>
            </w:r>
            <w:r w:rsidR="00E421DA" w:rsidRPr="007365D4">
              <w:rPr>
                <w:sz w:val="20"/>
                <w:szCs w:val="20"/>
              </w:rPr>
              <w:t xml:space="preserve">, </w:t>
            </w:r>
            <w:r w:rsidRPr="007365D4">
              <w:rPr>
                <w:sz w:val="20"/>
                <w:szCs w:val="20"/>
              </w:rPr>
              <w:t>HS-PS4-3</w:t>
            </w:r>
          </w:p>
        </w:tc>
      </w:tr>
      <w:tr w:rsidR="00E006A0" w:rsidRPr="007365D4" w14:paraId="07F32278" w14:textId="6469206D" w:rsidTr="00E15D7B">
        <w:trPr>
          <w:trHeight w:val="443"/>
        </w:trPr>
        <w:tc>
          <w:tcPr>
            <w:tcW w:w="5541" w:type="dxa"/>
            <w:tcMar>
              <w:left w:w="58" w:type="dxa"/>
              <w:right w:w="58" w:type="dxa"/>
            </w:tcMar>
            <w:vAlign w:val="center"/>
          </w:tcPr>
          <w:p w14:paraId="38571F07" w14:textId="45A01AB4" w:rsidR="00E006A0" w:rsidRPr="007365D4" w:rsidRDefault="00E006A0" w:rsidP="00E15D7B">
            <w:pPr>
              <w:pStyle w:val="TableParagraph"/>
              <w:spacing w:line="276" w:lineRule="auto"/>
              <w:ind w:left="0" w:right="120"/>
              <w:rPr>
                <w:sz w:val="20"/>
                <w:szCs w:val="20"/>
              </w:rPr>
            </w:pPr>
            <w:r w:rsidRPr="007365D4">
              <w:rPr>
                <w:sz w:val="20"/>
                <w:szCs w:val="20"/>
              </w:rPr>
              <w:t>Chapter 5: The Periodic Table and Chemical Trends</w:t>
            </w:r>
          </w:p>
        </w:tc>
        <w:tc>
          <w:tcPr>
            <w:tcW w:w="4230" w:type="dxa"/>
            <w:tcMar>
              <w:left w:w="58" w:type="dxa"/>
              <w:right w:w="58" w:type="dxa"/>
            </w:tcMar>
            <w:vAlign w:val="center"/>
          </w:tcPr>
          <w:p w14:paraId="300DD4AF" w14:textId="4B2C40DE" w:rsidR="00E006A0" w:rsidRPr="007365D4" w:rsidRDefault="00E006A0" w:rsidP="00E15D7B">
            <w:pPr>
              <w:pStyle w:val="TableParagraph"/>
              <w:spacing w:line="276" w:lineRule="auto"/>
              <w:ind w:left="0" w:right="1220"/>
              <w:rPr>
                <w:sz w:val="20"/>
                <w:szCs w:val="20"/>
              </w:rPr>
            </w:pPr>
            <w:r w:rsidRPr="007365D4">
              <w:rPr>
                <w:sz w:val="20"/>
                <w:szCs w:val="20"/>
              </w:rPr>
              <w:t>HS-PS1-1</w:t>
            </w:r>
          </w:p>
        </w:tc>
      </w:tr>
      <w:tr w:rsidR="00E006A0" w:rsidRPr="007365D4" w14:paraId="74699B64" w14:textId="1DA5044F" w:rsidTr="00E15D7B">
        <w:trPr>
          <w:trHeight w:val="443"/>
        </w:trPr>
        <w:tc>
          <w:tcPr>
            <w:tcW w:w="5541" w:type="dxa"/>
            <w:tcMar>
              <w:left w:w="58" w:type="dxa"/>
              <w:right w:w="58" w:type="dxa"/>
            </w:tcMar>
            <w:vAlign w:val="center"/>
          </w:tcPr>
          <w:p w14:paraId="157E0CEE" w14:textId="77777777" w:rsidR="00E006A0" w:rsidRPr="007365D4" w:rsidRDefault="00E006A0" w:rsidP="00E15D7B">
            <w:pPr>
              <w:pStyle w:val="TableParagraph"/>
              <w:spacing w:line="276" w:lineRule="auto"/>
              <w:ind w:left="0" w:right="484"/>
              <w:rPr>
                <w:sz w:val="20"/>
                <w:szCs w:val="20"/>
              </w:rPr>
            </w:pPr>
            <w:r w:rsidRPr="007365D4">
              <w:rPr>
                <w:sz w:val="20"/>
                <w:szCs w:val="20"/>
              </w:rPr>
              <w:t>Chapter 6: Ionic and Metallic Bonding</w:t>
            </w:r>
          </w:p>
        </w:tc>
        <w:tc>
          <w:tcPr>
            <w:tcW w:w="4230" w:type="dxa"/>
            <w:tcMar>
              <w:left w:w="58" w:type="dxa"/>
              <w:right w:w="58" w:type="dxa"/>
            </w:tcMar>
            <w:vAlign w:val="center"/>
          </w:tcPr>
          <w:p w14:paraId="5EA31028" w14:textId="687E9373" w:rsidR="00E006A0" w:rsidRPr="007365D4" w:rsidRDefault="00E006A0" w:rsidP="00E15D7B">
            <w:pPr>
              <w:pStyle w:val="TableParagraph"/>
              <w:spacing w:line="276" w:lineRule="auto"/>
              <w:ind w:left="0" w:right="1220"/>
              <w:rPr>
                <w:sz w:val="20"/>
                <w:szCs w:val="20"/>
              </w:rPr>
            </w:pPr>
            <w:r w:rsidRPr="007365D4">
              <w:rPr>
                <w:sz w:val="20"/>
                <w:szCs w:val="20"/>
              </w:rPr>
              <w:t>HS-PS1-2</w:t>
            </w:r>
            <w:r w:rsidR="00E421DA" w:rsidRPr="007365D4">
              <w:rPr>
                <w:sz w:val="20"/>
                <w:szCs w:val="20"/>
              </w:rPr>
              <w:t xml:space="preserve">, </w:t>
            </w:r>
            <w:r w:rsidRPr="007365D4">
              <w:rPr>
                <w:sz w:val="20"/>
                <w:szCs w:val="20"/>
              </w:rPr>
              <w:t>HS-PS1-3</w:t>
            </w:r>
          </w:p>
        </w:tc>
      </w:tr>
      <w:tr w:rsidR="00E006A0" w:rsidRPr="007365D4" w14:paraId="4ADA5BB6" w14:textId="30AFB6FC" w:rsidTr="00E15D7B">
        <w:trPr>
          <w:trHeight w:val="344"/>
        </w:trPr>
        <w:tc>
          <w:tcPr>
            <w:tcW w:w="5541" w:type="dxa"/>
            <w:tcMar>
              <w:left w:w="58" w:type="dxa"/>
              <w:right w:w="58" w:type="dxa"/>
            </w:tcMar>
            <w:vAlign w:val="center"/>
          </w:tcPr>
          <w:p w14:paraId="127B47E6" w14:textId="77777777" w:rsidR="00E006A0" w:rsidRPr="007365D4" w:rsidRDefault="00E006A0" w:rsidP="00E15D7B">
            <w:pPr>
              <w:pStyle w:val="TableParagraph"/>
              <w:spacing w:line="276" w:lineRule="auto"/>
              <w:ind w:left="0" w:right="484"/>
              <w:rPr>
                <w:sz w:val="20"/>
                <w:szCs w:val="20"/>
              </w:rPr>
            </w:pPr>
            <w:r w:rsidRPr="007365D4">
              <w:rPr>
                <w:sz w:val="20"/>
                <w:szCs w:val="20"/>
              </w:rPr>
              <w:t>Chapter 7: Covalent Bonding</w:t>
            </w:r>
          </w:p>
        </w:tc>
        <w:tc>
          <w:tcPr>
            <w:tcW w:w="4230" w:type="dxa"/>
            <w:tcMar>
              <w:left w:w="58" w:type="dxa"/>
              <w:right w:w="58" w:type="dxa"/>
            </w:tcMar>
            <w:vAlign w:val="center"/>
          </w:tcPr>
          <w:p w14:paraId="600B9CF7" w14:textId="08E28698" w:rsidR="00E006A0" w:rsidRPr="007365D4" w:rsidRDefault="00E006A0" w:rsidP="00E15D7B">
            <w:pPr>
              <w:pStyle w:val="TableParagraph"/>
              <w:spacing w:line="276" w:lineRule="auto"/>
              <w:ind w:left="0" w:right="1220"/>
              <w:rPr>
                <w:sz w:val="20"/>
                <w:szCs w:val="20"/>
              </w:rPr>
            </w:pPr>
            <w:r w:rsidRPr="007365D4">
              <w:rPr>
                <w:sz w:val="20"/>
                <w:szCs w:val="20"/>
              </w:rPr>
              <w:t>HS-PS1-2</w:t>
            </w:r>
            <w:r w:rsidR="00E421DA" w:rsidRPr="007365D4">
              <w:rPr>
                <w:sz w:val="20"/>
                <w:szCs w:val="20"/>
              </w:rPr>
              <w:t xml:space="preserve">, </w:t>
            </w:r>
            <w:r w:rsidRPr="007365D4">
              <w:rPr>
                <w:sz w:val="20"/>
                <w:szCs w:val="20"/>
              </w:rPr>
              <w:t>HS-PS1-3</w:t>
            </w:r>
            <w:r w:rsidR="00E421DA" w:rsidRPr="007365D4">
              <w:rPr>
                <w:sz w:val="20"/>
                <w:szCs w:val="20"/>
              </w:rPr>
              <w:t xml:space="preserve">, </w:t>
            </w:r>
            <w:r w:rsidRPr="007365D4">
              <w:rPr>
                <w:sz w:val="20"/>
                <w:szCs w:val="20"/>
              </w:rPr>
              <w:t>HS-PS1-4</w:t>
            </w:r>
          </w:p>
        </w:tc>
      </w:tr>
    </w:tbl>
    <w:p w14:paraId="7FA20FF2" w14:textId="074AAE81" w:rsidR="00E05711" w:rsidRPr="007365D4" w:rsidRDefault="00E05711" w:rsidP="00E15D7B">
      <w:pPr>
        <w:ind w:right="1220"/>
        <w:rPr>
          <w:sz w:val="20"/>
          <w:szCs w:val="20"/>
        </w:rPr>
      </w:pPr>
    </w:p>
    <w:p w14:paraId="6F515CD2" w14:textId="2696BDE2" w:rsidR="00E0084F" w:rsidRDefault="00E0084F" w:rsidP="00E15D7B">
      <w:pPr>
        <w:widowControl w:val="0"/>
        <w:autoSpaceDE w:val="0"/>
        <w:autoSpaceDN w:val="0"/>
        <w:ind w:right="1220"/>
        <w:rPr>
          <w:b/>
          <w:bCs/>
          <w:w w:val="105"/>
          <w:sz w:val="28"/>
          <w:szCs w:val="28"/>
        </w:rPr>
      </w:pPr>
      <w:r w:rsidRPr="52D9ACDC">
        <w:rPr>
          <w:b/>
          <w:bCs/>
          <w:sz w:val="28"/>
          <w:szCs w:val="28"/>
        </w:rPr>
        <w:br w:type="page"/>
      </w:r>
      <w:commentRangeStart w:id="11"/>
      <w:commentRangeStart w:id="12"/>
      <w:commentRangeEnd w:id="11"/>
      <w:r>
        <w:rPr>
          <w:rStyle w:val="CommentReference"/>
        </w:rPr>
        <w:commentReference w:id="11"/>
      </w:r>
      <w:commentRangeEnd w:id="12"/>
      <w:r>
        <w:rPr>
          <w:rStyle w:val="CommentReference"/>
        </w:rPr>
        <w:commentReference w:id="12"/>
      </w:r>
    </w:p>
    <w:p w14:paraId="77D4D56F" w14:textId="09592264" w:rsidR="0009673F" w:rsidRPr="00710F7E" w:rsidRDefault="00ED1CF6" w:rsidP="00E15D7B">
      <w:pPr>
        <w:pStyle w:val="Heading1"/>
        <w:ind w:left="0" w:right="1220"/>
        <w:rPr>
          <w:b/>
          <w:bCs/>
          <w:sz w:val="36"/>
          <w:szCs w:val="36"/>
        </w:rPr>
      </w:pPr>
      <w:r w:rsidRPr="00710F7E">
        <w:rPr>
          <w:b/>
          <w:bCs/>
          <w:w w:val="105"/>
          <w:sz w:val="36"/>
          <w:szCs w:val="36"/>
        </w:rPr>
        <w:lastRenderedPageBreak/>
        <w:t xml:space="preserve">Unit </w:t>
      </w:r>
      <w:r w:rsidR="00127627" w:rsidRPr="00710F7E">
        <w:rPr>
          <w:b/>
          <w:bCs/>
          <w:w w:val="105"/>
          <w:sz w:val="36"/>
          <w:szCs w:val="36"/>
        </w:rPr>
        <w:t>Wrap-Up</w:t>
      </w:r>
    </w:p>
    <w:p w14:paraId="3B0CFA03" w14:textId="6162CF64" w:rsidR="0009673F" w:rsidRPr="00C169A2" w:rsidRDefault="0009673F" w:rsidP="00E15D7B">
      <w:pPr>
        <w:pStyle w:val="BodyText"/>
        <w:spacing w:before="9"/>
        <w:ind w:right="1220"/>
        <w:rPr>
          <w:sz w:val="27"/>
        </w:rPr>
      </w:pPr>
    </w:p>
    <w:p w14:paraId="30E88ED0" w14:textId="624F2349" w:rsidR="00324D2D" w:rsidRPr="00710F7E" w:rsidRDefault="008C3C7D" w:rsidP="00710F7E">
      <w:pPr>
        <w:pStyle w:val="Heading1"/>
        <w:rPr>
          <w:sz w:val="32"/>
          <w:szCs w:val="32"/>
        </w:rPr>
      </w:pPr>
      <w:r w:rsidRPr="00710F7E">
        <w:rPr>
          <w:sz w:val="32"/>
          <w:szCs w:val="32"/>
          <w:highlight w:val="yellow"/>
        </w:rPr>
        <w:t>&lt;H1&gt;</w:t>
      </w:r>
      <w:r w:rsidRPr="00710F7E">
        <w:rPr>
          <w:sz w:val="32"/>
          <w:szCs w:val="32"/>
        </w:rPr>
        <w:t xml:space="preserve"> </w:t>
      </w:r>
      <w:r w:rsidR="00EB6AA4" w:rsidRPr="00710F7E">
        <w:rPr>
          <w:sz w:val="32"/>
          <w:szCs w:val="32"/>
        </w:rPr>
        <w:t>Summary</w:t>
      </w:r>
      <w:r w:rsidR="00077DF5" w:rsidRPr="00710F7E">
        <w:rPr>
          <w:sz w:val="32"/>
          <w:szCs w:val="32"/>
        </w:rPr>
        <w:t xml:space="preserve"> of the Unit</w:t>
      </w:r>
    </w:p>
    <w:p w14:paraId="3BCA394D" w14:textId="77777777" w:rsidR="00FA0916" w:rsidRDefault="00FA0916" w:rsidP="5CA7DDF2">
      <w:pPr>
        <w:pStyle w:val="Heading2"/>
        <w:ind w:left="0" w:right="1220"/>
        <w:rPr>
          <w:b/>
          <w:bCs/>
          <w:sz w:val="20"/>
          <w:szCs w:val="20"/>
        </w:rPr>
      </w:pPr>
    </w:p>
    <w:p w14:paraId="6EC67634" w14:textId="427C7611" w:rsidR="00EB469B" w:rsidRPr="00710F7E" w:rsidRDefault="00EB469B" w:rsidP="5CA7DDF2">
      <w:pPr>
        <w:pStyle w:val="Heading2"/>
        <w:ind w:left="0" w:right="1220"/>
        <w:rPr>
          <w:b/>
          <w:bCs/>
          <w:sz w:val="20"/>
          <w:szCs w:val="20"/>
        </w:rPr>
      </w:pPr>
      <w:r w:rsidRPr="00710F7E">
        <w:rPr>
          <w:b/>
          <w:bCs/>
          <w:sz w:val="20"/>
          <w:szCs w:val="20"/>
        </w:rPr>
        <w:t>Chapter 3:</w:t>
      </w:r>
      <w:r w:rsidR="00A174BA" w:rsidRPr="00710F7E">
        <w:rPr>
          <w:b/>
          <w:bCs/>
          <w:sz w:val="20"/>
          <w:szCs w:val="20"/>
        </w:rPr>
        <w:t xml:space="preserve"> Unlocking the Atom</w:t>
      </w:r>
    </w:p>
    <w:p w14:paraId="58A0CBCB" w14:textId="5892B503" w:rsidR="00EB469B" w:rsidRPr="00710F7E" w:rsidRDefault="00EB469B" w:rsidP="00710F7E">
      <w:pPr>
        <w:pStyle w:val="Heading2"/>
        <w:spacing w:line="259" w:lineRule="auto"/>
        <w:ind w:left="0" w:right="1220"/>
        <w:rPr>
          <w:sz w:val="20"/>
          <w:szCs w:val="20"/>
        </w:rPr>
      </w:pPr>
      <w:r w:rsidRPr="00710F7E">
        <w:rPr>
          <w:sz w:val="20"/>
          <w:szCs w:val="20"/>
        </w:rPr>
        <w:t xml:space="preserve">This chapter introduces the concepts essential </w:t>
      </w:r>
      <w:r w:rsidR="523DB7F1" w:rsidRPr="00710F7E">
        <w:rPr>
          <w:sz w:val="20"/>
          <w:szCs w:val="20"/>
        </w:rPr>
        <w:t xml:space="preserve">for </w:t>
      </w:r>
      <w:r w:rsidRPr="00710F7E">
        <w:rPr>
          <w:sz w:val="20"/>
          <w:szCs w:val="20"/>
        </w:rPr>
        <w:t>understand</w:t>
      </w:r>
      <w:r w:rsidR="658F0B69" w:rsidRPr="00710F7E">
        <w:rPr>
          <w:sz w:val="20"/>
          <w:szCs w:val="20"/>
        </w:rPr>
        <w:t>ing</w:t>
      </w:r>
      <w:r w:rsidRPr="00710F7E">
        <w:rPr>
          <w:sz w:val="20"/>
          <w:szCs w:val="20"/>
        </w:rPr>
        <w:t xml:space="preserve"> the structure of atom</w:t>
      </w:r>
      <w:r w:rsidR="6CD9850A" w:rsidRPr="00710F7E">
        <w:rPr>
          <w:sz w:val="20"/>
          <w:szCs w:val="20"/>
        </w:rPr>
        <w:t>s</w:t>
      </w:r>
      <w:r w:rsidRPr="00710F7E">
        <w:rPr>
          <w:sz w:val="20"/>
          <w:szCs w:val="20"/>
        </w:rPr>
        <w:t xml:space="preserve">. It </w:t>
      </w:r>
      <w:r w:rsidR="37FAB749" w:rsidRPr="00710F7E">
        <w:rPr>
          <w:sz w:val="20"/>
          <w:szCs w:val="20"/>
        </w:rPr>
        <w:t>emphasizes</w:t>
      </w:r>
      <w:r w:rsidR="00F753FA" w:rsidRPr="00710F7E">
        <w:rPr>
          <w:sz w:val="20"/>
          <w:szCs w:val="20"/>
        </w:rPr>
        <w:t xml:space="preserve"> the</w:t>
      </w:r>
      <w:r w:rsidRPr="00710F7E">
        <w:rPr>
          <w:sz w:val="20"/>
          <w:szCs w:val="20"/>
        </w:rPr>
        <w:t xml:space="preserve"> </w:t>
      </w:r>
      <w:r w:rsidR="000A3827" w:rsidRPr="00710F7E">
        <w:rPr>
          <w:sz w:val="20"/>
          <w:szCs w:val="20"/>
        </w:rPr>
        <w:t xml:space="preserve">definition of </w:t>
      </w:r>
      <w:r w:rsidRPr="00710F7E">
        <w:rPr>
          <w:sz w:val="20"/>
          <w:szCs w:val="20"/>
        </w:rPr>
        <w:t xml:space="preserve">subatomic particles, </w:t>
      </w:r>
      <w:r w:rsidR="00F753FA" w:rsidRPr="00710F7E">
        <w:rPr>
          <w:sz w:val="20"/>
          <w:szCs w:val="20"/>
        </w:rPr>
        <w:t xml:space="preserve">formation of </w:t>
      </w:r>
      <w:r w:rsidRPr="00710F7E">
        <w:rPr>
          <w:sz w:val="20"/>
          <w:szCs w:val="20"/>
        </w:rPr>
        <w:t xml:space="preserve">atomic models, </w:t>
      </w:r>
      <w:r w:rsidR="00F753FA" w:rsidRPr="00710F7E">
        <w:rPr>
          <w:sz w:val="20"/>
          <w:szCs w:val="20"/>
        </w:rPr>
        <w:t xml:space="preserve">determination of the </w:t>
      </w:r>
      <w:r w:rsidR="000A3827" w:rsidRPr="00710F7E">
        <w:rPr>
          <w:sz w:val="20"/>
          <w:szCs w:val="20"/>
        </w:rPr>
        <w:t>atomic number</w:t>
      </w:r>
      <w:ins w:id="13" w:author="Chem SME 2" w:date="2024-11-29T12:25:00Z" w16du:dateUtc="2024-11-29T06:55:00Z">
        <w:r w:rsidR="00A52D3B">
          <w:rPr>
            <w:sz w:val="20"/>
            <w:szCs w:val="20"/>
          </w:rPr>
          <w:t>,</w:t>
        </w:r>
      </w:ins>
      <w:del w:id="14" w:author="Chem SME 2" w:date="2024-11-29T12:25:00Z" w16du:dateUtc="2024-11-29T06:55:00Z">
        <w:r w:rsidR="000A3827" w:rsidRPr="00710F7E" w:rsidDel="00A52D3B">
          <w:rPr>
            <w:sz w:val="20"/>
            <w:szCs w:val="20"/>
          </w:rPr>
          <w:delText xml:space="preserve"> and</w:delText>
        </w:r>
      </w:del>
      <w:r w:rsidR="000A3827" w:rsidRPr="00710F7E">
        <w:rPr>
          <w:sz w:val="20"/>
          <w:szCs w:val="20"/>
        </w:rPr>
        <w:t xml:space="preserve"> mass number</w:t>
      </w:r>
      <w:ins w:id="15" w:author="Chem SME 2" w:date="2024-11-29T12:25:00Z" w16du:dateUtc="2024-11-29T06:55:00Z">
        <w:r w:rsidR="00A52D3B">
          <w:rPr>
            <w:sz w:val="20"/>
            <w:szCs w:val="20"/>
          </w:rPr>
          <w:t>, properties, and uses</w:t>
        </w:r>
      </w:ins>
      <w:r w:rsidR="000A3827" w:rsidRPr="00710F7E">
        <w:rPr>
          <w:sz w:val="20"/>
          <w:szCs w:val="20"/>
        </w:rPr>
        <w:t xml:space="preserve"> </w:t>
      </w:r>
      <w:r w:rsidR="63FEE761" w:rsidRPr="00710F7E">
        <w:rPr>
          <w:sz w:val="20"/>
          <w:szCs w:val="20"/>
        </w:rPr>
        <w:t xml:space="preserve">of </w:t>
      </w:r>
      <w:r w:rsidRPr="00710F7E">
        <w:rPr>
          <w:sz w:val="20"/>
          <w:szCs w:val="20"/>
        </w:rPr>
        <w:t>isotopes</w:t>
      </w:r>
      <w:del w:id="16" w:author="Chem SME 2" w:date="2024-11-29T12:25:00Z" w16du:dateUtc="2024-11-29T06:55:00Z">
        <w:r w:rsidRPr="00710F7E" w:rsidDel="00A52D3B">
          <w:rPr>
            <w:sz w:val="20"/>
            <w:szCs w:val="20"/>
          </w:rPr>
          <w:delText xml:space="preserve">, </w:delText>
        </w:r>
        <w:r w:rsidR="00F753FA" w:rsidRPr="00710F7E" w:rsidDel="00A52D3B">
          <w:rPr>
            <w:sz w:val="20"/>
            <w:szCs w:val="20"/>
          </w:rPr>
          <w:delText xml:space="preserve">and </w:delText>
        </w:r>
        <w:commentRangeStart w:id="17"/>
        <w:commentRangeStart w:id="18"/>
        <w:commentRangeStart w:id="19"/>
        <w:r w:rsidRPr="00710F7E" w:rsidDel="00A52D3B">
          <w:rPr>
            <w:sz w:val="20"/>
            <w:szCs w:val="20"/>
          </w:rPr>
          <w:delText>atomic variations</w:delText>
        </w:r>
        <w:commentRangeEnd w:id="17"/>
        <w:r w:rsidRPr="00710F7E" w:rsidDel="00A52D3B">
          <w:rPr>
            <w:rStyle w:val="CommentReference"/>
            <w:sz w:val="20"/>
            <w:szCs w:val="20"/>
          </w:rPr>
          <w:commentReference w:id="17"/>
        </w:r>
      </w:del>
      <w:commentRangeEnd w:id="18"/>
      <w:r w:rsidR="00A52D3B">
        <w:rPr>
          <w:rStyle w:val="CommentReference"/>
        </w:rPr>
        <w:commentReference w:id="18"/>
      </w:r>
      <w:commentRangeEnd w:id="19"/>
      <w:r w:rsidR="00A52D3B">
        <w:rPr>
          <w:rStyle w:val="CommentReference"/>
        </w:rPr>
        <w:commentReference w:id="19"/>
      </w:r>
      <w:r w:rsidR="000A3827" w:rsidRPr="00710F7E">
        <w:rPr>
          <w:sz w:val="20"/>
          <w:szCs w:val="20"/>
        </w:rPr>
        <w:t xml:space="preserve">. </w:t>
      </w:r>
      <w:r w:rsidR="000A3827" w:rsidRPr="00710F7E">
        <w:rPr>
          <w:b/>
          <w:bCs/>
          <w:sz w:val="20"/>
          <w:szCs w:val="20"/>
        </w:rPr>
        <w:t>Lesson 1</w:t>
      </w:r>
      <w:r w:rsidR="006721BE" w:rsidRPr="00710F7E">
        <w:rPr>
          <w:sz w:val="20"/>
          <w:szCs w:val="20"/>
        </w:rPr>
        <w:t xml:space="preserve"> </w:t>
      </w:r>
      <w:r w:rsidRPr="00710F7E">
        <w:rPr>
          <w:sz w:val="20"/>
          <w:szCs w:val="20"/>
        </w:rPr>
        <w:t>explain</w:t>
      </w:r>
      <w:r w:rsidR="000A3827" w:rsidRPr="00710F7E">
        <w:rPr>
          <w:sz w:val="20"/>
          <w:szCs w:val="20"/>
        </w:rPr>
        <w:t xml:space="preserve">s </w:t>
      </w:r>
      <w:r w:rsidRPr="00710F7E">
        <w:rPr>
          <w:sz w:val="20"/>
          <w:szCs w:val="20"/>
        </w:rPr>
        <w:t xml:space="preserve">the evolution </w:t>
      </w:r>
      <w:r w:rsidR="00F753FA" w:rsidRPr="00710F7E">
        <w:rPr>
          <w:sz w:val="20"/>
          <w:szCs w:val="20"/>
        </w:rPr>
        <w:t xml:space="preserve">of </w:t>
      </w:r>
      <w:r w:rsidRPr="00710F7E">
        <w:rPr>
          <w:sz w:val="20"/>
          <w:szCs w:val="20"/>
        </w:rPr>
        <w:t>atomic models and structure</w:t>
      </w:r>
      <w:r w:rsidR="00F753FA" w:rsidRPr="00710F7E">
        <w:rPr>
          <w:sz w:val="20"/>
          <w:szCs w:val="20"/>
        </w:rPr>
        <w:t>s</w:t>
      </w:r>
      <w:r w:rsidRPr="00710F7E">
        <w:rPr>
          <w:sz w:val="20"/>
          <w:szCs w:val="20"/>
        </w:rPr>
        <w:t xml:space="preserve"> </w:t>
      </w:r>
      <w:r w:rsidR="00F753FA" w:rsidRPr="00710F7E">
        <w:rPr>
          <w:sz w:val="20"/>
          <w:szCs w:val="20"/>
        </w:rPr>
        <w:t xml:space="preserve">proposed </w:t>
      </w:r>
      <w:r w:rsidRPr="00710F7E">
        <w:rPr>
          <w:sz w:val="20"/>
          <w:szCs w:val="20"/>
        </w:rPr>
        <w:t>by various scientists</w:t>
      </w:r>
      <w:r w:rsidR="000A3827" w:rsidRPr="00710F7E">
        <w:rPr>
          <w:sz w:val="20"/>
          <w:szCs w:val="20"/>
        </w:rPr>
        <w:t xml:space="preserve">. </w:t>
      </w:r>
      <w:commentRangeStart w:id="20"/>
      <w:commentRangeStart w:id="21"/>
      <w:r w:rsidR="00F62A55" w:rsidRPr="00710F7E">
        <w:rPr>
          <w:sz w:val="20"/>
          <w:szCs w:val="20"/>
        </w:rPr>
        <w:t>F</w:t>
      </w:r>
      <w:r w:rsidR="00F753FA" w:rsidRPr="00710F7E">
        <w:rPr>
          <w:sz w:val="20"/>
          <w:szCs w:val="20"/>
        </w:rPr>
        <w:t>urther discussion on h</w:t>
      </w:r>
      <w:r w:rsidR="000A3827" w:rsidRPr="00710F7E">
        <w:rPr>
          <w:sz w:val="20"/>
          <w:szCs w:val="20"/>
        </w:rPr>
        <w:t>ow the</w:t>
      </w:r>
      <w:r w:rsidR="00F753FA" w:rsidRPr="00710F7E">
        <w:rPr>
          <w:sz w:val="20"/>
          <w:szCs w:val="20"/>
        </w:rPr>
        <w:t>se model</w:t>
      </w:r>
      <w:r w:rsidR="00F62A55" w:rsidRPr="00710F7E">
        <w:rPr>
          <w:sz w:val="20"/>
          <w:szCs w:val="20"/>
        </w:rPr>
        <w:t>s</w:t>
      </w:r>
      <w:r w:rsidR="00F753FA" w:rsidRPr="00710F7E">
        <w:rPr>
          <w:sz w:val="20"/>
          <w:szCs w:val="20"/>
        </w:rPr>
        <w:t xml:space="preserve"> and structures were</w:t>
      </w:r>
      <w:r w:rsidR="000A3827" w:rsidRPr="00710F7E">
        <w:rPr>
          <w:sz w:val="20"/>
          <w:szCs w:val="20"/>
        </w:rPr>
        <w:t xml:space="preserve"> improved over the page of time</w:t>
      </w:r>
      <w:r w:rsidR="00F753FA" w:rsidRPr="00710F7E">
        <w:rPr>
          <w:sz w:val="20"/>
          <w:szCs w:val="20"/>
        </w:rPr>
        <w:t xml:space="preserve"> </w:t>
      </w:r>
      <w:r w:rsidR="00F62A55" w:rsidRPr="00710F7E">
        <w:rPr>
          <w:sz w:val="20"/>
          <w:szCs w:val="20"/>
        </w:rPr>
        <w:t xml:space="preserve">has </w:t>
      </w:r>
      <w:r w:rsidR="00F753FA" w:rsidRPr="00710F7E">
        <w:rPr>
          <w:sz w:val="20"/>
          <w:szCs w:val="20"/>
        </w:rPr>
        <w:t>also been explained in the lesson</w:t>
      </w:r>
      <w:r w:rsidR="000A3827" w:rsidRPr="00710F7E">
        <w:rPr>
          <w:sz w:val="20"/>
          <w:szCs w:val="20"/>
        </w:rPr>
        <w:t>.</w:t>
      </w:r>
      <w:commentRangeEnd w:id="20"/>
      <w:r w:rsidRPr="00710F7E">
        <w:rPr>
          <w:rStyle w:val="CommentReference"/>
          <w:sz w:val="20"/>
          <w:szCs w:val="20"/>
        </w:rPr>
        <w:commentReference w:id="20"/>
      </w:r>
      <w:commentRangeEnd w:id="21"/>
      <w:r w:rsidR="00076B34">
        <w:rPr>
          <w:rStyle w:val="CommentReference"/>
        </w:rPr>
        <w:commentReference w:id="21"/>
      </w:r>
      <w:r w:rsidR="00076B34">
        <w:rPr>
          <w:sz w:val="20"/>
          <w:szCs w:val="20"/>
        </w:rPr>
        <w:t xml:space="preserve">  </w:t>
      </w:r>
      <w:r w:rsidR="00076B34" w:rsidRPr="00076B34">
        <w:rPr>
          <w:sz w:val="20"/>
          <w:szCs w:val="20"/>
          <w:highlight w:val="yellow"/>
        </w:rPr>
        <w:t>The chapter discusses how these models evolved over time, incorporating improvements based on new discoveries.</w:t>
      </w:r>
      <w:r w:rsidR="000A3827" w:rsidRPr="00710F7E">
        <w:rPr>
          <w:sz w:val="20"/>
          <w:szCs w:val="20"/>
        </w:rPr>
        <w:t xml:space="preserve"> It also focuses on protons, neutrons</w:t>
      </w:r>
      <w:r w:rsidR="00F62A55" w:rsidRPr="00710F7E">
        <w:rPr>
          <w:sz w:val="20"/>
          <w:szCs w:val="20"/>
        </w:rPr>
        <w:t>,</w:t>
      </w:r>
      <w:r w:rsidR="000A3827" w:rsidRPr="00710F7E">
        <w:rPr>
          <w:sz w:val="20"/>
          <w:szCs w:val="20"/>
        </w:rPr>
        <w:t xml:space="preserve"> and electrons. In </w:t>
      </w:r>
      <w:r w:rsidR="006721BE" w:rsidRPr="00710F7E">
        <w:rPr>
          <w:b/>
          <w:bCs/>
          <w:sz w:val="20"/>
          <w:szCs w:val="20"/>
        </w:rPr>
        <w:t>L</w:t>
      </w:r>
      <w:r w:rsidR="000A3827" w:rsidRPr="00710F7E">
        <w:rPr>
          <w:b/>
          <w:bCs/>
          <w:sz w:val="20"/>
          <w:szCs w:val="20"/>
        </w:rPr>
        <w:t>esson 2</w:t>
      </w:r>
      <w:r w:rsidR="000A3827" w:rsidRPr="00710F7E">
        <w:rPr>
          <w:sz w:val="20"/>
          <w:szCs w:val="20"/>
        </w:rPr>
        <w:t xml:space="preserve">, the concepts of atomic number and mass number </w:t>
      </w:r>
      <w:r w:rsidR="3A7642F2" w:rsidRPr="00710F7E">
        <w:rPr>
          <w:sz w:val="20"/>
          <w:szCs w:val="20"/>
        </w:rPr>
        <w:t xml:space="preserve">and </w:t>
      </w:r>
      <w:r w:rsidR="788E5B55" w:rsidRPr="00710F7E">
        <w:rPr>
          <w:sz w:val="20"/>
          <w:szCs w:val="20"/>
        </w:rPr>
        <w:t>t</w:t>
      </w:r>
      <w:r w:rsidR="382FAC9A" w:rsidRPr="00710F7E">
        <w:rPr>
          <w:sz w:val="20"/>
          <w:szCs w:val="20"/>
        </w:rPr>
        <w:t xml:space="preserve">he roles of </w:t>
      </w:r>
      <w:r w:rsidR="00FE6B2F" w:rsidRPr="00710F7E">
        <w:rPr>
          <w:sz w:val="20"/>
          <w:szCs w:val="20"/>
        </w:rPr>
        <w:t>subatomic</w:t>
      </w:r>
      <w:r w:rsidR="000A3827" w:rsidRPr="00710F7E">
        <w:rPr>
          <w:sz w:val="20"/>
          <w:szCs w:val="20"/>
        </w:rPr>
        <w:t xml:space="preserve"> particles in </w:t>
      </w:r>
      <w:r w:rsidR="625FAF53" w:rsidRPr="00710F7E">
        <w:rPr>
          <w:sz w:val="20"/>
          <w:szCs w:val="20"/>
        </w:rPr>
        <w:t>determining</w:t>
      </w:r>
      <w:r w:rsidR="000A3827" w:rsidRPr="00710F7E">
        <w:rPr>
          <w:sz w:val="20"/>
          <w:szCs w:val="20"/>
        </w:rPr>
        <w:t xml:space="preserve"> </w:t>
      </w:r>
      <w:r w:rsidR="2B14F1C9" w:rsidRPr="00710F7E">
        <w:rPr>
          <w:sz w:val="20"/>
          <w:szCs w:val="20"/>
        </w:rPr>
        <w:t>them</w:t>
      </w:r>
      <w:r w:rsidR="15B4F9B8" w:rsidRPr="00710F7E">
        <w:rPr>
          <w:sz w:val="20"/>
          <w:szCs w:val="20"/>
        </w:rPr>
        <w:t xml:space="preserve"> are explained</w:t>
      </w:r>
      <w:r w:rsidR="000A3827" w:rsidRPr="00710F7E">
        <w:rPr>
          <w:sz w:val="20"/>
          <w:szCs w:val="20"/>
        </w:rPr>
        <w:t>.</w:t>
      </w:r>
      <w:r w:rsidR="00E963E3" w:rsidRPr="00710F7E">
        <w:rPr>
          <w:sz w:val="20"/>
          <w:szCs w:val="20"/>
        </w:rPr>
        <w:t xml:space="preserve"> </w:t>
      </w:r>
      <w:r w:rsidR="00E963E3" w:rsidRPr="00710F7E">
        <w:rPr>
          <w:b/>
          <w:bCs/>
          <w:sz w:val="20"/>
          <w:szCs w:val="20"/>
        </w:rPr>
        <w:t>Lesson 3</w:t>
      </w:r>
      <w:r w:rsidR="00E963E3" w:rsidRPr="00710F7E">
        <w:rPr>
          <w:sz w:val="20"/>
          <w:szCs w:val="20"/>
        </w:rPr>
        <w:t xml:space="preserve"> addresses and explains isotopes and their applications. It explain</w:t>
      </w:r>
      <w:r w:rsidR="49F84B8F" w:rsidRPr="00710F7E">
        <w:rPr>
          <w:sz w:val="20"/>
          <w:szCs w:val="20"/>
        </w:rPr>
        <w:t>s</w:t>
      </w:r>
      <w:r w:rsidR="00E963E3" w:rsidRPr="00710F7E">
        <w:rPr>
          <w:sz w:val="20"/>
          <w:szCs w:val="20"/>
        </w:rPr>
        <w:t xml:space="preserve"> the formula for calculating </w:t>
      </w:r>
      <w:r w:rsidR="00F62A55" w:rsidRPr="00710F7E">
        <w:rPr>
          <w:sz w:val="20"/>
          <w:szCs w:val="20"/>
        </w:rPr>
        <w:t xml:space="preserve">the </w:t>
      </w:r>
      <w:r w:rsidR="00E963E3" w:rsidRPr="00710F7E">
        <w:rPr>
          <w:sz w:val="20"/>
          <w:szCs w:val="20"/>
        </w:rPr>
        <w:t xml:space="preserve">atomic mass of various atoms </w:t>
      </w:r>
      <w:r w:rsidR="00FE6B2F" w:rsidRPr="00710F7E">
        <w:rPr>
          <w:sz w:val="20"/>
          <w:szCs w:val="20"/>
        </w:rPr>
        <w:t>by considering their isotopes</w:t>
      </w:r>
      <w:r w:rsidR="00E963E3" w:rsidRPr="00710F7E">
        <w:rPr>
          <w:sz w:val="20"/>
          <w:szCs w:val="20"/>
        </w:rPr>
        <w:t>.</w:t>
      </w:r>
    </w:p>
    <w:p w14:paraId="3E564EC8" w14:textId="77777777" w:rsidR="00B809A6" w:rsidRDefault="00B809A6" w:rsidP="00E15D7B">
      <w:pPr>
        <w:pStyle w:val="Heading2"/>
        <w:ind w:left="0" w:right="1220"/>
        <w:rPr>
          <w:rFonts w:asciiTheme="minorHAnsi" w:hAnsiTheme="minorHAnsi" w:cstheme="minorHAnsi"/>
          <w:sz w:val="22"/>
          <w:szCs w:val="22"/>
        </w:rPr>
      </w:pPr>
    </w:p>
    <w:p w14:paraId="07327C17" w14:textId="77777777" w:rsidR="00B809A6" w:rsidRPr="00076B34" w:rsidRDefault="00B809A6" w:rsidP="5CA7DDF2">
      <w:pPr>
        <w:rPr>
          <w:b/>
          <w:bCs/>
          <w:sz w:val="20"/>
          <w:szCs w:val="20"/>
        </w:rPr>
      </w:pPr>
      <w:r w:rsidRPr="00076B34">
        <w:rPr>
          <w:b/>
          <w:bCs/>
          <w:sz w:val="20"/>
          <w:szCs w:val="20"/>
        </w:rPr>
        <w:t>Chapter 4: Electrons in Action</w:t>
      </w:r>
    </w:p>
    <w:p w14:paraId="36CF21D6" w14:textId="2504A867" w:rsidR="00B809A6" w:rsidRPr="0067266D" w:rsidRDefault="00B809A6" w:rsidP="27C3EF39">
      <w:pPr>
        <w:rPr>
          <w:sz w:val="20"/>
          <w:szCs w:val="20"/>
          <w:lang w:val="en-IN"/>
        </w:rPr>
      </w:pPr>
      <w:r w:rsidRPr="00076B34">
        <w:rPr>
          <w:b/>
          <w:bCs/>
          <w:sz w:val="20"/>
          <w:szCs w:val="20"/>
        </w:rPr>
        <w:t>Lesson 1</w:t>
      </w:r>
      <w:r w:rsidRPr="00076B34">
        <w:rPr>
          <w:sz w:val="20"/>
          <w:szCs w:val="20"/>
        </w:rPr>
        <w:t xml:space="preserve">: This lesson introduces electron configuration and quantum numbers, explaining their role in describing the arrangement and energy of electrons in atoms. </w:t>
      </w:r>
      <w:r w:rsidRPr="00076B34">
        <w:rPr>
          <w:b/>
          <w:bCs/>
          <w:sz w:val="20"/>
          <w:szCs w:val="20"/>
        </w:rPr>
        <w:t>Lesson 2</w:t>
      </w:r>
      <w:r w:rsidRPr="00076B34">
        <w:rPr>
          <w:sz w:val="20"/>
          <w:szCs w:val="20"/>
        </w:rPr>
        <w:t xml:space="preserve">: This lesson explores the electromagnetic spectrum and the concept of quantized energy, </w:t>
      </w:r>
      <w:commentRangeStart w:id="22"/>
      <w:commentRangeStart w:id="23"/>
      <w:r w:rsidRPr="00076B34">
        <w:rPr>
          <w:sz w:val="20"/>
          <w:szCs w:val="20"/>
        </w:rPr>
        <w:t>detailing how energy levels relate to electron transitions and the emission of light.</w:t>
      </w:r>
      <w:commentRangeEnd w:id="22"/>
      <w:r w:rsidRPr="00076B34">
        <w:rPr>
          <w:rStyle w:val="CommentReference"/>
          <w:sz w:val="20"/>
          <w:szCs w:val="20"/>
        </w:rPr>
        <w:commentReference w:id="22"/>
      </w:r>
      <w:commentRangeEnd w:id="23"/>
      <w:r w:rsidR="0067266D">
        <w:rPr>
          <w:rStyle w:val="CommentReference"/>
        </w:rPr>
        <w:commentReference w:id="23"/>
      </w:r>
      <w:r w:rsidRPr="00076B34">
        <w:rPr>
          <w:sz w:val="20"/>
          <w:szCs w:val="20"/>
        </w:rPr>
        <w:t xml:space="preserve"> </w:t>
      </w:r>
      <w:r w:rsidR="0067266D">
        <w:rPr>
          <w:sz w:val="20"/>
          <w:szCs w:val="20"/>
        </w:rPr>
        <w:t xml:space="preserve"> </w:t>
      </w:r>
      <w:r w:rsidR="0067266D" w:rsidRPr="0067266D">
        <w:rPr>
          <w:sz w:val="20"/>
          <w:szCs w:val="20"/>
          <w:highlight w:val="yellow"/>
          <w:lang w:val="en-IN"/>
        </w:rPr>
        <w:t>emphasizing how electron transitions relate to the emission of light.</w:t>
      </w:r>
      <w:r w:rsidR="0067266D">
        <w:rPr>
          <w:sz w:val="20"/>
          <w:szCs w:val="20"/>
          <w:lang w:val="en-IN"/>
        </w:rPr>
        <w:t xml:space="preserve"> </w:t>
      </w:r>
      <w:r w:rsidRPr="00076B34">
        <w:rPr>
          <w:b/>
          <w:bCs/>
          <w:sz w:val="20"/>
          <w:szCs w:val="20"/>
        </w:rPr>
        <w:t>Lesson 3</w:t>
      </w:r>
      <w:r w:rsidRPr="00076B34">
        <w:rPr>
          <w:sz w:val="20"/>
          <w:szCs w:val="20"/>
        </w:rPr>
        <w:t>: This lesson covers the Bohr model and its explanation of atomic spectra, focusing on how energy levels produce unique spectral lines for each element.</w:t>
      </w:r>
    </w:p>
    <w:p w14:paraId="2F1C8E5B" w14:textId="77777777" w:rsidR="00B809A6" w:rsidRPr="00B809A6" w:rsidRDefault="00B809A6" w:rsidP="00B809A6">
      <w:pPr>
        <w:rPr>
          <w:rFonts w:asciiTheme="minorHAnsi" w:hAnsiTheme="minorHAnsi" w:cstheme="minorHAnsi"/>
          <w:sz w:val="22"/>
          <w:szCs w:val="22"/>
        </w:rPr>
      </w:pPr>
    </w:p>
    <w:p w14:paraId="4351D5A9" w14:textId="77777777" w:rsidR="00B809A6" w:rsidRPr="0067266D" w:rsidRDefault="00B809A6" w:rsidP="5CA7DDF2">
      <w:pPr>
        <w:rPr>
          <w:sz w:val="20"/>
          <w:szCs w:val="20"/>
        </w:rPr>
      </w:pPr>
      <w:r w:rsidRPr="0067266D">
        <w:rPr>
          <w:sz w:val="20"/>
          <w:szCs w:val="20"/>
        </w:rPr>
        <w:t>C</w:t>
      </w:r>
      <w:r w:rsidRPr="0067266D">
        <w:rPr>
          <w:b/>
          <w:bCs/>
          <w:sz w:val="20"/>
          <w:szCs w:val="20"/>
        </w:rPr>
        <w:t>hapter 5: The Periodic Table and Chemical Trends</w:t>
      </w:r>
    </w:p>
    <w:p w14:paraId="357E9E7E" w14:textId="6C62A26A" w:rsidR="00B809A6" w:rsidRPr="0067266D" w:rsidRDefault="00B809A6" w:rsidP="27C3EF39">
      <w:pPr>
        <w:rPr>
          <w:sz w:val="20"/>
          <w:szCs w:val="20"/>
        </w:rPr>
      </w:pPr>
      <w:r w:rsidRPr="0067266D">
        <w:rPr>
          <w:b/>
          <w:bCs/>
          <w:sz w:val="20"/>
          <w:szCs w:val="20"/>
        </w:rPr>
        <w:t>Lesson 1</w:t>
      </w:r>
      <w:r w:rsidRPr="0067266D">
        <w:rPr>
          <w:sz w:val="20"/>
          <w:szCs w:val="20"/>
        </w:rPr>
        <w:t xml:space="preserve">: This lesson traces the historical evolution of the periodic table </w:t>
      </w:r>
      <w:r w:rsidR="00F62A55" w:rsidRPr="0067266D">
        <w:rPr>
          <w:sz w:val="20"/>
          <w:szCs w:val="20"/>
        </w:rPr>
        <w:t xml:space="preserve">and </w:t>
      </w:r>
      <w:r w:rsidRPr="0067266D">
        <w:rPr>
          <w:sz w:val="20"/>
          <w:szCs w:val="20"/>
        </w:rPr>
        <w:t>focus</w:t>
      </w:r>
      <w:r w:rsidR="00A174BA" w:rsidRPr="0067266D">
        <w:rPr>
          <w:sz w:val="20"/>
          <w:szCs w:val="20"/>
        </w:rPr>
        <w:t>es</w:t>
      </w:r>
      <w:r w:rsidRPr="0067266D">
        <w:rPr>
          <w:sz w:val="20"/>
          <w:szCs w:val="20"/>
        </w:rPr>
        <w:t xml:space="preserve"> on key contributions and the rationale for arranging elements </w:t>
      </w:r>
      <w:r w:rsidR="00A174BA" w:rsidRPr="0067266D">
        <w:rPr>
          <w:sz w:val="20"/>
          <w:szCs w:val="20"/>
        </w:rPr>
        <w:t xml:space="preserve">according to their </w:t>
      </w:r>
      <w:r w:rsidRPr="0067266D">
        <w:rPr>
          <w:sz w:val="20"/>
          <w:szCs w:val="20"/>
        </w:rPr>
        <w:t xml:space="preserve">atomic </w:t>
      </w:r>
      <w:r w:rsidR="00A174BA" w:rsidRPr="0067266D">
        <w:rPr>
          <w:sz w:val="20"/>
          <w:szCs w:val="20"/>
        </w:rPr>
        <w:t xml:space="preserve">numbers </w:t>
      </w:r>
      <w:r w:rsidRPr="0067266D">
        <w:rPr>
          <w:sz w:val="20"/>
          <w:szCs w:val="20"/>
        </w:rPr>
        <w:t>and properties</w:t>
      </w:r>
      <w:r w:rsidRPr="0067266D">
        <w:rPr>
          <w:b/>
          <w:bCs/>
          <w:sz w:val="20"/>
          <w:szCs w:val="20"/>
        </w:rPr>
        <w:t>. Lesson 2</w:t>
      </w:r>
      <w:r w:rsidRPr="0067266D">
        <w:rPr>
          <w:sz w:val="20"/>
          <w:szCs w:val="20"/>
        </w:rPr>
        <w:t xml:space="preserve">: This lesson explains how elements are organized into groups and periods based on shared characteristics, helping to understand their chemical behavior and classification as metals, nonmetals, or metalloids. </w:t>
      </w:r>
      <w:r w:rsidRPr="0067266D">
        <w:rPr>
          <w:b/>
          <w:bCs/>
          <w:sz w:val="20"/>
          <w:szCs w:val="20"/>
        </w:rPr>
        <w:t>Lesson 3</w:t>
      </w:r>
      <w:r w:rsidRPr="0067266D">
        <w:rPr>
          <w:sz w:val="20"/>
          <w:szCs w:val="20"/>
        </w:rPr>
        <w:t>: Periodic Trends and Predicting Properties of Elements –</w:t>
      </w:r>
      <w:r w:rsidR="00F62A55" w:rsidRPr="0067266D">
        <w:rPr>
          <w:sz w:val="20"/>
          <w:szCs w:val="20"/>
        </w:rPr>
        <w:t xml:space="preserve"> </w:t>
      </w:r>
      <w:r w:rsidRPr="0067266D">
        <w:rPr>
          <w:sz w:val="20"/>
          <w:szCs w:val="20"/>
        </w:rPr>
        <w:t xml:space="preserve">This lesson examines </w:t>
      </w:r>
      <w:r w:rsidR="003D3720" w:rsidRPr="0067266D">
        <w:rPr>
          <w:sz w:val="20"/>
          <w:szCs w:val="20"/>
        </w:rPr>
        <w:t xml:space="preserve">the </w:t>
      </w:r>
      <w:r w:rsidRPr="0067266D">
        <w:rPr>
          <w:sz w:val="20"/>
          <w:szCs w:val="20"/>
        </w:rPr>
        <w:t xml:space="preserve">trends such as atomic </w:t>
      </w:r>
      <w:commentRangeStart w:id="24"/>
      <w:commentRangeStart w:id="25"/>
      <w:r w:rsidRPr="0067266D">
        <w:rPr>
          <w:sz w:val="20"/>
          <w:szCs w:val="20"/>
        </w:rPr>
        <w:t>size</w:t>
      </w:r>
      <w:commentRangeEnd w:id="24"/>
      <w:r w:rsidRPr="0067266D">
        <w:rPr>
          <w:rStyle w:val="CommentReference"/>
          <w:sz w:val="20"/>
          <w:szCs w:val="20"/>
        </w:rPr>
        <w:commentReference w:id="24"/>
      </w:r>
      <w:commentRangeEnd w:id="25"/>
      <w:r w:rsidR="007C69E9">
        <w:rPr>
          <w:rStyle w:val="CommentReference"/>
        </w:rPr>
        <w:commentReference w:id="25"/>
      </w:r>
      <w:r w:rsidR="007C69E9">
        <w:rPr>
          <w:sz w:val="20"/>
          <w:szCs w:val="20"/>
        </w:rPr>
        <w:t xml:space="preserve">  </w:t>
      </w:r>
      <w:r w:rsidR="007C69E9" w:rsidRPr="007C69E9">
        <w:rPr>
          <w:sz w:val="20"/>
          <w:szCs w:val="20"/>
          <w:highlight w:val="yellow"/>
        </w:rPr>
        <w:t>radius</w:t>
      </w:r>
      <w:r w:rsidRPr="0067266D">
        <w:rPr>
          <w:sz w:val="20"/>
          <w:szCs w:val="20"/>
        </w:rPr>
        <w:t>, ionization energy,</w:t>
      </w:r>
      <w:r w:rsidR="007C69E9">
        <w:rPr>
          <w:sz w:val="20"/>
          <w:szCs w:val="20"/>
        </w:rPr>
        <w:t xml:space="preserve"> </w:t>
      </w:r>
      <w:r w:rsidR="007C69E9" w:rsidRPr="007C69E9">
        <w:rPr>
          <w:sz w:val="20"/>
          <w:szCs w:val="20"/>
          <w:highlight w:val="yellow"/>
        </w:rPr>
        <w:t>electron affinity,</w:t>
      </w:r>
      <w:r w:rsidRPr="0067266D">
        <w:rPr>
          <w:sz w:val="20"/>
          <w:szCs w:val="20"/>
        </w:rPr>
        <w:t xml:space="preserve"> </w:t>
      </w:r>
      <w:commentRangeStart w:id="26"/>
      <w:commentRangeStart w:id="27"/>
      <w:r w:rsidRPr="0067266D">
        <w:rPr>
          <w:sz w:val="20"/>
          <w:szCs w:val="20"/>
        </w:rPr>
        <w:t xml:space="preserve">and </w:t>
      </w:r>
      <w:commentRangeEnd w:id="26"/>
      <w:r w:rsidRPr="0067266D">
        <w:rPr>
          <w:rStyle w:val="CommentReference"/>
          <w:sz w:val="20"/>
          <w:szCs w:val="20"/>
        </w:rPr>
        <w:commentReference w:id="26"/>
      </w:r>
      <w:commentRangeEnd w:id="27"/>
      <w:r w:rsidR="007C69E9">
        <w:rPr>
          <w:rStyle w:val="CommentReference"/>
        </w:rPr>
        <w:commentReference w:id="27"/>
      </w:r>
      <w:r w:rsidRPr="0067266D">
        <w:rPr>
          <w:sz w:val="20"/>
          <w:szCs w:val="20"/>
        </w:rPr>
        <w:t xml:space="preserve">electronegativity across the periodic table </w:t>
      </w:r>
      <w:r w:rsidR="00F62A55" w:rsidRPr="0067266D">
        <w:rPr>
          <w:sz w:val="20"/>
          <w:szCs w:val="20"/>
        </w:rPr>
        <w:t xml:space="preserve">and </w:t>
      </w:r>
      <w:r w:rsidR="003D3720" w:rsidRPr="0067266D">
        <w:rPr>
          <w:sz w:val="20"/>
          <w:szCs w:val="20"/>
        </w:rPr>
        <w:t xml:space="preserve">emphasizes </w:t>
      </w:r>
      <w:r w:rsidRPr="0067266D">
        <w:rPr>
          <w:sz w:val="20"/>
          <w:szCs w:val="20"/>
        </w:rPr>
        <w:t xml:space="preserve">how these patterns help </w:t>
      </w:r>
      <w:r w:rsidR="003D3720" w:rsidRPr="0067266D">
        <w:rPr>
          <w:sz w:val="20"/>
          <w:szCs w:val="20"/>
        </w:rPr>
        <w:t xml:space="preserve">to </w:t>
      </w:r>
      <w:r w:rsidRPr="0067266D">
        <w:rPr>
          <w:sz w:val="20"/>
          <w:szCs w:val="20"/>
        </w:rPr>
        <w:t xml:space="preserve">predict </w:t>
      </w:r>
      <w:r w:rsidR="003D3720" w:rsidRPr="0067266D">
        <w:rPr>
          <w:sz w:val="20"/>
          <w:szCs w:val="20"/>
        </w:rPr>
        <w:t>the</w:t>
      </w:r>
      <w:r w:rsidRPr="0067266D">
        <w:rPr>
          <w:sz w:val="20"/>
          <w:szCs w:val="20"/>
        </w:rPr>
        <w:t xml:space="preserve"> properties and reactivity</w:t>
      </w:r>
      <w:r w:rsidR="003D3720" w:rsidRPr="0067266D">
        <w:rPr>
          <w:sz w:val="20"/>
          <w:szCs w:val="20"/>
        </w:rPr>
        <w:t xml:space="preserve"> of the element</w:t>
      </w:r>
      <w:r w:rsidRPr="0067266D">
        <w:rPr>
          <w:sz w:val="20"/>
          <w:szCs w:val="20"/>
        </w:rPr>
        <w:t xml:space="preserve">. </w:t>
      </w:r>
    </w:p>
    <w:p w14:paraId="132ED873" w14:textId="77777777" w:rsidR="00B809A6" w:rsidRPr="00077DF5" w:rsidRDefault="00B809A6" w:rsidP="00E15D7B">
      <w:pPr>
        <w:pStyle w:val="Heading2"/>
        <w:ind w:left="0" w:right="1220"/>
        <w:rPr>
          <w:rFonts w:asciiTheme="minorHAnsi" w:hAnsiTheme="minorHAnsi" w:cstheme="minorHAnsi"/>
          <w:sz w:val="22"/>
          <w:szCs w:val="22"/>
        </w:rPr>
      </w:pPr>
    </w:p>
    <w:p w14:paraId="05F7EF44" w14:textId="539B142F" w:rsidR="00C6423F" w:rsidRPr="002822AB" w:rsidRDefault="00C6423F" w:rsidP="27C3EF39">
      <w:pPr>
        <w:rPr>
          <w:b/>
          <w:bCs/>
          <w:sz w:val="20"/>
          <w:szCs w:val="20"/>
        </w:rPr>
      </w:pPr>
      <w:commentRangeStart w:id="28"/>
      <w:commentRangeStart w:id="29"/>
      <w:r w:rsidRPr="002822AB">
        <w:rPr>
          <w:b/>
          <w:bCs/>
          <w:sz w:val="20"/>
          <w:szCs w:val="20"/>
        </w:rPr>
        <w:t xml:space="preserve">Chapter 6: </w:t>
      </w:r>
      <w:r w:rsidR="003D3720" w:rsidRPr="002822AB">
        <w:rPr>
          <w:b/>
          <w:bCs/>
          <w:sz w:val="20"/>
          <w:szCs w:val="20"/>
        </w:rPr>
        <w:t>Ionic and Metallic Bonding</w:t>
      </w:r>
      <w:commentRangeEnd w:id="28"/>
      <w:r w:rsidRPr="002822AB">
        <w:rPr>
          <w:rStyle w:val="CommentReference"/>
          <w:sz w:val="20"/>
          <w:szCs w:val="20"/>
        </w:rPr>
        <w:commentReference w:id="28"/>
      </w:r>
      <w:commentRangeEnd w:id="29"/>
      <w:r w:rsidR="00E83712">
        <w:rPr>
          <w:rStyle w:val="CommentReference"/>
        </w:rPr>
        <w:commentReference w:id="29"/>
      </w:r>
    </w:p>
    <w:p w14:paraId="6F32ABDB" w14:textId="3E577DB8" w:rsidR="00C6423F" w:rsidRPr="002822AB" w:rsidRDefault="00C6423F" w:rsidP="5CA7DDF2">
      <w:pPr>
        <w:pStyle w:val="Heading2"/>
        <w:ind w:left="0" w:right="1220"/>
        <w:rPr>
          <w:sz w:val="20"/>
          <w:szCs w:val="20"/>
        </w:rPr>
      </w:pPr>
      <w:r w:rsidRPr="002822AB">
        <w:rPr>
          <w:sz w:val="20"/>
          <w:szCs w:val="20"/>
        </w:rPr>
        <w:t>This chapter introduces the concepts</w:t>
      </w:r>
      <w:r w:rsidR="003D3720" w:rsidRPr="002822AB">
        <w:rPr>
          <w:sz w:val="20"/>
          <w:szCs w:val="20"/>
        </w:rPr>
        <w:t xml:space="preserve"> of</w:t>
      </w:r>
      <w:r w:rsidRPr="002822AB">
        <w:rPr>
          <w:sz w:val="20"/>
          <w:szCs w:val="20"/>
        </w:rPr>
        <w:t xml:space="preserve"> </w:t>
      </w:r>
      <w:r w:rsidR="00F62A55" w:rsidRPr="002822AB">
        <w:rPr>
          <w:sz w:val="20"/>
          <w:szCs w:val="20"/>
        </w:rPr>
        <w:t xml:space="preserve">the </w:t>
      </w:r>
      <w:r w:rsidRPr="002822AB">
        <w:rPr>
          <w:sz w:val="20"/>
          <w:szCs w:val="20"/>
        </w:rPr>
        <w:t xml:space="preserve">formation of ions and ionic </w:t>
      </w:r>
      <w:r w:rsidR="00A66BDB" w:rsidRPr="002822AB">
        <w:rPr>
          <w:sz w:val="20"/>
          <w:szCs w:val="20"/>
        </w:rPr>
        <w:t>bonding</w:t>
      </w:r>
      <w:r w:rsidR="00F62A55" w:rsidRPr="002822AB">
        <w:rPr>
          <w:sz w:val="20"/>
          <w:szCs w:val="20"/>
        </w:rPr>
        <w:t>,</w:t>
      </w:r>
      <w:r w:rsidR="003D3720" w:rsidRPr="002822AB">
        <w:rPr>
          <w:sz w:val="20"/>
          <w:szCs w:val="20"/>
        </w:rPr>
        <w:t xml:space="preserve"> as well as metallic bonding and characteristics</w:t>
      </w:r>
      <w:r w:rsidRPr="002822AB">
        <w:rPr>
          <w:sz w:val="20"/>
          <w:szCs w:val="20"/>
        </w:rPr>
        <w:t xml:space="preserve">. It emphasizes the </w:t>
      </w:r>
      <w:r w:rsidR="00A66BDB" w:rsidRPr="002822AB">
        <w:rPr>
          <w:sz w:val="20"/>
          <w:szCs w:val="20"/>
        </w:rPr>
        <w:t>definition</w:t>
      </w:r>
      <w:r w:rsidRPr="002822AB">
        <w:rPr>
          <w:sz w:val="20"/>
          <w:szCs w:val="20"/>
        </w:rPr>
        <w:t xml:space="preserve">, </w:t>
      </w:r>
      <w:r w:rsidR="00A66BDB" w:rsidRPr="002822AB">
        <w:rPr>
          <w:sz w:val="20"/>
          <w:szCs w:val="20"/>
        </w:rPr>
        <w:t>types of ions</w:t>
      </w:r>
      <w:r w:rsidRPr="002822AB">
        <w:rPr>
          <w:sz w:val="20"/>
          <w:szCs w:val="20"/>
        </w:rPr>
        <w:t xml:space="preserve">, </w:t>
      </w:r>
      <w:r w:rsidR="00A66BDB" w:rsidRPr="002822AB">
        <w:rPr>
          <w:sz w:val="20"/>
          <w:szCs w:val="20"/>
        </w:rPr>
        <w:t xml:space="preserve">octet rule, ionic </w:t>
      </w:r>
      <w:r w:rsidR="00905260" w:rsidRPr="002822AB">
        <w:rPr>
          <w:sz w:val="20"/>
          <w:szCs w:val="20"/>
        </w:rPr>
        <w:t>and metallic bonding</w:t>
      </w:r>
      <w:r w:rsidR="00F62A55" w:rsidRPr="002822AB">
        <w:rPr>
          <w:sz w:val="20"/>
          <w:szCs w:val="20"/>
        </w:rPr>
        <w:t>,</w:t>
      </w:r>
      <w:r w:rsidR="00A66BDB" w:rsidRPr="002822AB">
        <w:rPr>
          <w:sz w:val="20"/>
          <w:szCs w:val="20"/>
        </w:rPr>
        <w:t xml:space="preserve"> and properti</w:t>
      </w:r>
      <w:r w:rsidRPr="002822AB">
        <w:rPr>
          <w:sz w:val="20"/>
          <w:szCs w:val="20"/>
        </w:rPr>
        <w:t xml:space="preserve">es of </w:t>
      </w:r>
      <w:r w:rsidR="00A66BDB" w:rsidRPr="002822AB">
        <w:rPr>
          <w:sz w:val="20"/>
          <w:szCs w:val="20"/>
        </w:rPr>
        <w:t>ionic compounds</w:t>
      </w:r>
      <w:r w:rsidRPr="002822AB">
        <w:rPr>
          <w:sz w:val="20"/>
          <w:szCs w:val="20"/>
        </w:rPr>
        <w:t xml:space="preserve">. </w:t>
      </w:r>
      <w:r w:rsidRPr="002822AB">
        <w:rPr>
          <w:b/>
          <w:bCs/>
          <w:sz w:val="20"/>
          <w:szCs w:val="20"/>
        </w:rPr>
        <w:t>Lesson 1</w:t>
      </w:r>
      <w:r w:rsidRPr="002822AB">
        <w:rPr>
          <w:sz w:val="20"/>
          <w:szCs w:val="20"/>
        </w:rPr>
        <w:t xml:space="preserve"> explains the </w:t>
      </w:r>
      <w:r w:rsidR="00C51AE3" w:rsidRPr="002822AB">
        <w:rPr>
          <w:sz w:val="20"/>
          <w:szCs w:val="20"/>
        </w:rPr>
        <w:t>definition of ions</w:t>
      </w:r>
      <w:r w:rsidR="003D3720" w:rsidRPr="002822AB">
        <w:rPr>
          <w:sz w:val="20"/>
          <w:szCs w:val="20"/>
        </w:rPr>
        <w:t>, their properties,</w:t>
      </w:r>
      <w:r w:rsidR="00C51AE3" w:rsidRPr="002822AB">
        <w:rPr>
          <w:sz w:val="20"/>
          <w:szCs w:val="20"/>
        </w:rPr>
        <w:t xml:space="preserve"> and </w:t>
      </w:r>
      <w:r w:rsidR="0090572D" w:rsidRPr="002822AB">
        <w:rPr>
          <w:sz w:val="20"/>
          <w:szCs w:val="20"/>
        </w:rPr>
        <w:t>how these ions are formed</w:t>
      </w:r>
      <w:r w:rsidRPr="002822AB">
        <w:rPr>
          <w:sz w:val="20"/>
          <w:szCs w:val="20"/>
        </w:rPr>
        <w:t>. L</w:t>
      </w:r>
      <w:r w:rsidRPr="002822AB">
        <w:rPr>
          <w:b/>
          <w:bCs/>
          <w:sz w:val="20"/>
          <w:szCs w:val="20"/>
        </w:rPr>
        <w:t>esson 2</w:t>
      </w:r>
      <w:r w:rsidRPr="002822AB">
        <w:rPr>
          <w:sz w:val="20"/>
          <w:szCs w:val="20"/>
        </w:rPr>
        <w:t xml:space="preserve"> focuses </w:t>
      </w:r>
      <w:r w:rsidR="00F62A55" w:rsidRPr="002822AB">
        <w:rPr>
          <w:sz w:val="20"/>
          <w:szCs w:val="20"/>
        </w:rPr>
        <w:t xml:space="preserve">on </w:t>
      </w:r>
      <w:r w:rsidR="007C2C3E" w:rsidRPr="002822AB">
        <w:rPr>
          <w:sz w:val="20"/>
          <w:szCs w:val="20"/>
        </w:rPr>
        <w:t>ionic bonding and compound formation</w:t>
      </w:r>
      <w:r w:rsidR="0090572D" w:rsidRPr="002822AB">
        <w:rPr>
          <w:sz w:val="20"/>
          <w:szCs w:val="20"/>
        </w:rPr>
        <w:t xml:space="preserve"> and explains </w:t>
      </w:r>
      <w:r w:rsidR="003D3720" w:rsidRPr="002822AB">
        <w:rPr>
          <w:sz w:val="20"/>
          <w:szCs w:val="20"/>
        </w:rPr>
        <w:t xml:space="preserve">the effect of </w:t>
      </w:r>
      <w:r w:rsidR="0090572D" w:rsidRPr="002822AB">
        <w:rPr>
          <w:sz w:val="20"/>
          <w:szCs w:val="20"/>
        </w:rPr>
        <w:t xml:space="preserve">attraction forces </w:t>
      </w:r>
      <w:r w:rsidR="0082782B" w:rsidRPr="002822AB">
        <w:rPr>
          <w:sz w:val="20"/>
          <w:szCs w:val="20"/>
        </w:rPr>
        <w:t>with varying strength</w:t>
      </w:r>
      <w:r w:rsidR="00F62A55" w:rsidRPr="002822AB">
        <w:rPr>
          <w:sz w:val="20"/>
          <w:szCs w:val="20"/>
        </w:rPr>
        <w:t>s</w:t>
      </w:r>
      <w:r w:rsidR="0082782B" w:rsidRPr="002822AB">
        <w:rPr>
          <w:sz w:val="20"/>
          <w:szCs w:val="20"/>
        </w:rPr>
        <w:t xml:space="preserve"> </w:t>
      </w:r>
      <w:r w:rsidR="003D3720" w:rsidRPr="002822AB">
        <w:rPr>
          <w:sz w:val="20"/>
          <w:szCs w:val="20"/>
        </w:rPr>
        <w:t xml:space="preserve">on </w:t>
      </w:r>
      <w:r w:rsidR="0090572D" w:rsidRPr="002822AB">
        <w:rPr>
          <w:sz w:val="20"/>
          <w:szCs w:val="20"/>
        </w:rPr>
        <w:t>the properties of ionic compounds</w:t>
      </w:r>
      <w:r w:rsidR="007C2C3E" w:rsidRPr="002822AB">
        <w:rPr>
          <w:sz w:val="20"/>
          <w:szCs w:val="20"/>
        </w:rPr>
        <w:t xml:space="preserve">. </w:t>
      </w:r>
      <w:r w:rsidRPr="002822AB">
        <w:rPr>
          <w:b/>
          <w:bCs/>
          <w:sz w:val="20"/>
          <w:szCs w:val="20"/>
        </w:rPr>
        <w:t>Lesson 3</w:t>
      </w:r>
      <w:r w:rsidRPr="002822AB">
        <w:rPr>
          <w:sz w:val="20"/>
          <w:szCs w:val="20"/>
        </w:rPr>
        <w:t xml:space="preserve"> addresses</w:t>
      </w:r>
      <w:r w:rsidR="007C2C3E" w:rsidRPr="002822AB">
        <w:rPr>
          <w:sz w:val="20"/>
          <w:szCs w:val="20"/>
        </w:rPr>
        <w:t xml:space="preserve"> and explains</w:t>
      </w:r>
      <w:r w:rsidRPr="002822AB">
        <w:rPr>
          <w:sz w:val="20"/>
          <w:szCs w:val="20"/>
        </w:rPr>
        <w:t xml:space="preserve"> </w:t>
      </w:r>
      <w:r w:rsidR="003D3720" w:rsidRPr="002822AB">
        <w:rPr>
          <w:sz w:val="20"/>
          <w:szCs w:val="20"/>
        </w:rPr>
        <w:t xml:space="preserve">the </w:t>
      </w:r>
      <w:r w:rsidRPr="002822AB">
        <w:rPr>
          <w:sz w:val="20"/>
          <w:szCs w:val="20"/>
        </w:rPr>
        <w:t>concept</w:t>
      </w:r>
      <w:r w:rsidR="00F62A55" w:rsidRPr="002822AB">
        <w:rPr>
          <w:sz w:val="20"/>
          <w:szCs w:val="20"/>
        </w:rPr>
        <w:t>s</w:t>
      </w:r>
      <w:r w:rsidR="007C2C3E" w:rsidRPr="002822AB">
        <w:rPr>
          <w:sz w:val="20"/>
          <w:szCs w:val="20"/>
        </w:rPr>
        <w:t xml:space="preserve"> </w:t>
      </w:r>
      <w:r w:rsidR="00686F6A" w:rsidRPr="002822AB">
        <w:rPr>
          <w:sz w:val="20"/>
          <w:szCs w:val="20"/>
        </w:rPr>
        <w:t xml:space="preserve">and rules </w:t>
      </w:r>
      <w:r w:rsidRPr="002822AB">
        <w:rPr>
          <w:sz w:val="20"/>
          <w:szCs w:val="20"/>
        </w:rPr>
        <w:t xml:space="preserve">of </w:t>
      </w:r>
      <w:r w:rsidR="007C2C3E" w:rsidRPr="002822AB">
        <w:rPr>
          <w:sz w:val="20"/>
          <w:szCs w:val="20"/>
        </w:rPr>
        <w:t>naming and formulas of co</w:t>
      </w:r>
      <w:r w:rsidRPr="002822AB">
        <w:rPr>
          <w:sz w:val="20"/>
          <w:szCs w:val="20"/>
        </w:rPr>
        <w:t>mpounds</w:t>
      </w:r>
      <w:r w:rsidR="007C2C3E" w:rsidRPr="002822AB">
        <w:rPr>
          <w:b/>
          <w:bCs/>
          <w:sz w:val="20"/>
          <w:szCs w:val="20"/>
        </w:rPr>
        <w:t>. Lesson</w:t>
      </w:r>
      <w:r w:rsidR="00750EE6" w:rsidRPr="002822AB">
        <w:rPr>
          <w:b/>
          <w:bCs/>
          <w:sz w:val="20"/>
          <w:szCs w:val="20"/>
        </w:rPr>
        <w:t xml:space="preserve"> </w:t>
      </w:r>
      <w:r w:rsidR="007C2C3E" w:rsidRPr="002822AB">
        <w:rPr>
          <w:b/>
          <w:bCs/>
          <w:sz w:val="20"/>
          <w:szCs w:val="20"/>
        </w:rPr>
        <w:t>4</w:t>
      </w:r>
      <w:r w:rsidR="007C2C3E" w:rsidRPr="002822AB">
        <w:rPr>
          <w:sz w:val="20"/>
          <w:szCs w:val="20"/>
        </w:rPr>
        <w:t xml:space="preserve"> </w:t>
      </w:r>
      <w:r w:rsidR="00C92157" w:rsidRPr="002822AB">
        <w:rPr>
          <w:sz w:val="20"/>
          <w:szCs w:val="20"/>
        </w:rPr>
        <w:t>emphasizes metallic bonding and the characteristics of metals.</w:t>
      </w:r>
      <w:r w:rsidR="00C702F7">
        <w:rPr>
          <w:sz w:val="20"/>
          <w:szCs w:val="20"/>
        </w:rPr>
        <w:t xml:space="preserve"> </w:t>
      </w:r>
      <w:r w:rsidR="00C702F7" w:rsidRPr="00E83712">
        <w:rPr>
          <w:sz w:val="20"/>
          <w:szCs w:val="20"/>
          <w:highlight w:val="yellow"/>
        </w:rPr>
        <w:t>In the four lessons</w:t>
      </w:r>
      <w:r w:rsidR="00E83712">
        <w:rPr>
          <w:sz w:val="20"/>
          <w:szCs w:val="20"/>
          <w:highlight w:val="yellow"/>
        </w:rPr>
        <w:t xml:space="preserve">, it is explicitly explaining how </w:t>
      </w:r>
      <w:r w:rsidR="00C702F7" w:rsidRPr="00E83712">
        <w:rPr>
          <w:sz w:val="20"/>
          <w:szCs w:val="20"/>
          <w:highlight w:val="yellow"/>
        </w:rPr>
        <w:t xml:space="preserve">ionic bonding involves in the electrons transfer between atoms, </w:t>
      </w:r>
      <w:r w:rsidR="00AD0D01" w:rsidRPr="00E83712">
        <w:rPr>
          <w:sz w:val="20"/>
          <w:szCs w:val="20"/>
          <w:highlight w:val="yellow"/>
        </w:rPr>
        <w:t>whereas</w:t>
      </w:r>
      <w:r w:rsidR="00C702F7" w:rsidRPr="00E83712">
        <w:rPr>
          <w:sz w:val="20"/>
          <w:szCs w:val="20"/>
          <w:highlight w:val="yellow"/>
        </w:rPr>
        <w:t xml:space="preserve"> metallic bonding</w:t>
      </w:r>
      <w:r w:rsidR="00E83712" w:rsidRPr="00E83712">
        <w:rPr>
          <w:sz w:val="20"/>
          <w:szCs w:val="20"/>
          <w:highlight w:val="yellow"/>
        </w:rPr>
        <w:t xml:space="preserve"> involves</w:t>
      </w:r>
      <w:r w:rsidR="00C702F7" w:rsidRPr="00E83712">
        <w:rPr>
          <w:sz w:val="20"/>
          <w:szCs w:val="20"/>
          <w:highlight w:val="yellow"/>
        </w:rPr>
        <w:t xml:space="preserve"> </w:t>
      </w:r>
      <w:r w:rsidR="00E83712" w:rsidRPr="00E83712">
        <w:rPr>
          <w:sz w:val="20"/>
          <w:szCs w:val="20"/>
          <w:highlight w:val="yellow"/>
        </w:rPr>
        <w:t xml:space="preserve">'sea' of moving electrons are </w:t>
      </w:r>
      <w:r w:rsidR="00C702F7" w:rsidRPr="00E83712">
        <w:rPr>
          <w:sz w:val="20"/>
          <w:szCs w:val="20"/>
          <w:highlight w:val="yellow"/>
        </w:rPr>
        <w:t xml:space="preserve">shared among </w:t>
      </w:r>
      <w:r w:rsidR="00E83712">
        <w:rPr>
          <w:sz w:val="20"/>
          <w:szCs w:val="20"/>
          <w:highlight w:val="yellow"/>
        </w:rPr>
        <w:t xml:space="preserve">the </w:t>
      </w:r>
      <w:r w:rsidR="00E83712" w:rsidRPr="00E83712">
        <w:rPr>
          <w:sz w:val="20"/>
          <w:szCs w:val="20"/>
          <w:highlight w:val="yellow"/>
        </w:rPr>
        <w:t>network structure</w:t>
      </w:r>
      <w:r w:rsidR="00C702F7" w:rsidRPr="00E83712">
        <w:rPr>
          <w:sz w:val="20"/>
          <w:szCs w:val="20"/>
          <w:highlight w:val="yellow"/>
        </w:rPr>
        <w:t xml:space="preserve"> of metal ions.</w:t>
      </w:r>
    </w:p>
    <w:p w14:paraId="6310DA69" w14:textId="77777777" w:rsidR="00B809A6" w:rsidRPr="002822AB" w:rsidRDefault="00B809A6" w:rsidP="00C6423F">
      <w:pPr>
        <w:pStyle w:val="Heading2"/>
        <w:ind w:left="0" w:right="1220"/>
        <w:rPr>
          <w:sz w:val="20"/>
          <w:szCs w:val="20"/>
        </w:rPr>
      </w:pPr>
    </w:p>
    <w:p w14:paraId="3C600FA9" w14:textId="09751E71" w:rsidR="00F51B6C" w:rsidRPr="002822AB" w:rsidRDefault="00F51B6C" w:rsidP="5CA7DDF2">
      <w:pPr>
        <w:pStyle w:val="Heading2"/>
        <w:ind w:left="0" w:right="1220"/>
        <w:rPr>
          <w:b/>
          <w:bCs/>
          <w:sz w:val="20"/>
          <w:szCs w:val="20"/>
        </w:rPr>
      </w:pPr>
      <w:r w:rsidRPr="002822AB">
        <w:rPr>
          <w:b/>
          <w:bCs/>
          <w:sz w:val="20"/>
          <w:szCs w:val="20"/>
        </w:rPr>
        <w:t>Chapter 7:</w:t>
      </w:r>
      <w:r w:rsidR="0082782B" w:rsidRPr="002822AB">
        <w:rPr>
          <w:b/>
          <w:bCs/>
          <w:sz w:val="20"/>
          <w:szCs w:val="20"/>
        </w:rPr>
        <w:t xml:space="preserve"> Covalent Bonding</w:t>
      </w:r>
    </w:p>
    <w:p w14:paraId="17DE9478" w14:textId="4A9F988A" w:rsidR="00F51B6C" w:rsidRPr="002822AB" w:rsidRDefault="00DB6762" w:rsidP="5CA7DDF2">
      <w:pPr>
        <w:rPr>
          <w:sz w:val="20"/>
          <w:szCs w:val="20"/>
        </w:rPr>
      </w:pPr>
      <w:r w:rsidRPr="002822AB">
        <w:rPr>
          <w:sz w:val="20"/>
          <w:szCs w:val="20"/>
        </w:rPr>
        <w:t xml:space="preserve">This chapter </w:t>
      </w:r>
      <w:r w:rsidR="0017684A" w:rsidRPr="002822AB">
        <w:rPr>
          <w:sz w:val="20"/>
          <w:szCs w:val="20"/>
        </w:rPr>
        <w:t>explains the concept of covalent bonding, formation</w:t>
      </w:r>
      <w:r w:rsidR="00F62A55" w:rsidRPr="002822AB">
        <w:rPr>
          <w:sz w:val="20"/>
          <w:szCs w:val="20"/>
        </w:rPr>
        <w:t>,</w:t>
      </w:r>
      <w:r w:rsidR="0017684A" w:rsidRPr="002822AB">
        <w:rPr>
          <w:sz w:val="20"/>
          <w:szCs w:val="20"/>
        </w:rPr>
        <w:t xml:space="preserve"> and properties of covalent compounds.</w:t>
      </w:r>
      <w:r w:rsidR="00BD1900" w:rsidRPr="002822AB">
        <w:rPr>
          <w:sz w:val="20"/>
          <w:szCs w:val="20"/>
        </w:rPr>
        <w:t xml:space="preserve"> </w:t>
      </w:r>
      <w:r w:rsidR="00BD1900" w:rsidRPr="002822AB">
        <w:rPr>
          <w:b/>
          <w:bCs/>
          <w:sz w:val="20"/>
          <w:szCs w:val="20"/>
        </w:rPr>
        <w:t>Lesson 1</w:t>
      </w:r>
      <w:r w:rsidR="00BD1900" w:rsidRPr="002822AB">
        <w:rPr>
          <w:sz w:val="20"/>
          <w:szCs w:val="20"/>
        </w:rPr>
        <w:t xml:space="preserve"> explains the definition of </w:t>
      </w:r>
      <w:r w:rsidR="00F62A55" w:rsidRPr="002822AB">
        <w:rPr>
          <w:sz w:val="20"/>
          <w:szCs w:val="20"/>
        </w:rPr>
        <w:t xml:space="preserve">a </w:t>
      </w:r>
      <w:r w:rsidR="00BD1900" w:rsidRPr="002822AB">
        <w:rPr>
          <w:sz w:val="20"/>
          <w:szCs w:val="20"/>
        </w:rPr>
        <w:t>covalent bond and how covalent compounds are formed</w:t>
      </w:r>
      <w:r w:rsidR="00F62A55" w:rsidRPr="002822AB">
        <w:rPr>
          <w:sz w:val="20"/>
          <w:szCs w:val="20"/>
        </w:rPr>
        <w:t>,</w:t>
      </w:r>
      <w:r w:rsidR="00BD1900" w:rsidRPr="002822AB">
        <w:rPr>
          <w:sz w:val="20"/>
          <w:szCs w:val="20"/>
        </w:rPr>
        <w:t xml:space="preserve"> and it outlines the properties of covalent compounds. L</w:t>
      </w:r>
      <w:r w:rsidR="00BD1900" w:rsidRPr="002822AB">
        <w:rPr>
          <w:b/>
          <w:bCs/>
          <w:sz w:val="20"/>
          <w:szCs w:val="20"/>
        </w:rPr>
        <w:t>esson 2</w:t>
      </w:r>
      <w:r w:rsidR="00BD1900" w:rsidRPr="002822AB">
        <w:rPr>
          <w:sz w:val="20"/>
          <w:szCs w:val="20"/>
        </w:rPr>
        <w:t xml:space="preserve"> focuses </w:t>
      </w:r>
      <w:r w:rsidR="00F62A55" w:rsidRPr="002822AB">
        <w:rPr>
          <w:sz w:val="20"/>
          <w:szCs w:val="20"/>
        </w:rPr>
        <w:t xml:space="preserve">on </w:t>
      </w:r>
      <w:r w:rsidR="00BD1900" w:rsidRPr="002822AB">
        <w:rPr>
          <w:sz w:val="20"/>
          <w:szCs w:val="20"/>
        </w:rPr>
        <w:t xml:space="preserve">and explains </w:t>
      </w:r>
      <w:r w:rsidR="00125E2E" w:rsidRPr="002822AB">
        <w:rPr>
          <w:sz w:val="20"/>
          <w:szCs w:val="20"/>
        </w:rPr>
        <w:t xml:space="preserve">the </w:t>
      </w:r>
      <w:r w:rsidR="00BD1900" w:rsidRPr="002822AB">
        <w:rPr>
          <w:sz w:val="20"/>
          <w:szCs w:val="20"/>
        </w:rPr>
        <w:t>concept and rules of naming and formulas of compounds</w:t>
      </w:r>
      <w:r w:rsidR="00BD1900" w:rsidRPr="002822AB">
        <w:rPr>
          <w:b/>
          <w:bCs/>
          <w:sz w:val="20"/>
          <w:szCs w:val="20"/>
        </w:rPr>
        <w:t>.</w:t>
      </w:r>
      <w:r w:rsidR="00B809A6" w:rsidRPr="002822AB">
        <w:rPr>
          <w:b/>
          <w:bCs/>
          <w:sz w:val="20"/>
          <w:szCs w:val="20"/>
        </w:rPr>
        <w:t xml:space="preserve"> Lesson 3</w:t>
      </w:r>
      <w:r w:rsidR="00B809A6" w:rsidRPr="002822AB">
        <w:rPr>
          <w:sz w:val="20"/>
          <w:szCs w:val="20"/>
        </w:rPr>
        <w:t xml:space="preserve">: This lesson explains the Valence Shell Electron Pair Repulsion (VSEPR) theory, which predicts molecular shapes </w:t>
      </w:r>
      <w:r w:rsidR="00125E2E" w:rsidRPr="002822AB">
        <w:rPr>
          <w:sz w:val="20"/>
          <w:szCs w:val="20"/>
        </w:rPr>
        <w:t xml:space="preserve">in </w:t>
      </w:r>
      <w:r w:rsidR="00F62A55" w:rsidRPr="002822AB">
        <w:rPr>
          <w:sz w:val="20"/>
          <w:szCs w:val="20"/>
        </w:rPr>
        <w:t xml:space="preserve">the </w:t>
      </w:r>
      <w:r w:rsidR="00125E2E" w:rsidRPr="002822AB">
        <w:rPr>
          <w:sz w:val="20"/>
          <w:szCs w:val="20"/>
        </w:rPr>
        <w:t xml:space="preserve">presence </w:t>
      </w:r>
      <w:r w:rsidR="00F62A55" w:rsidRPr="002822AB">
        <w:rPr>
          <w:sz w:val="20"/>
          <w:szCs w:val="20"/>
        </w:rPr>
        <w:t xml:space="preserve">of </w:t>
      </w:r>
      <w:r w:rsidR="00B809A6" w:rsidRPr="002822AB">
        <w:rPr>
          <w:sz w:val="20"/>
          <w:szCs w:val="20"/>
        </w:rPr>
        <w:t xml:space="preserve">electron pair repulsion, helping to determine the geometry of molecules. </w:t>
      </w:r>
      <w:r w:rsidR="00B809A6" w:rsidRPr="002822AB">
        <w:rPr>
          <w:b/>
          <w:bCs/>
          <w:sz w:val="20"/>
          <w:szCs w:val="20"/>
        </w:rPr>
        <w:t>Lesson 4</w:t>
      </w:r>
      <w:r w:rsidR="00B809A6" w:rsidRPr="002822AB">
        <w:rPr>
          <w:sz w:val="20"/>
          <w:szCs w:val="20"/>
        </w:rPr>
        <w:t>: This lesson examines how electronegativity differences influence bond polarity and explores the types of intermolecular forces, such as dipole</w:t>
      </w:r>
      <w:r w:rsidR="00F62A55" w:rsidRPr="002822AB">
        <w:rPr>
          <w:sz w:val="20"/>
          <w:szCs w:val="20"/>
        </w:rPr>
        <w:t>–</w:t>
      </w:r>
      <w:r w:rsidR="00B809A6" w:rsidRPr="002822AB">
        <w:rPr>
          <w:sz w:val="20"/>
          <w:szCs w:val="20"/>
        </w:rPr>
        <w:t>dipole interactions and hydrogen bonding, that affect molecular behavior.</w:t>
      </w:r>
    </w:p>
    <w:p w14:paraId="111464CA" w14:textId="77777777" w:rsidR="00EB469B" w:rsidRPr="002822AB" w:rsidRDefault="00EB469B" w:rsidP="00C6423F">
      <w:pPr>
        <w:pStyle w:val="Heading2"/>
        <w:ind w:left="0" w:right="1220"/>
        <w:rPr>
          <w:sz w:val="20"/>
          <w:szCs w:val="20"/>
        </w:rPr>
      </w:pPr>
    </w:p>
    <w:p w14:paraId="22AFDF43" w14:textId="5014C83C" w:rsidR="00F26C79" w:rsidRDefault="00F26C79" w:rsidP="00C6423F">
      <w:pPr>
        <w:pStyle w:val="Heading2"/>
        <w:ind w:left="0" w:right="1220"/>
        <w:rPr>
          <w:rFonts w:asciiTheme="minorHAnsi" w:hAnsiTheme="minorHAnsi" w:cstheme="minorHAnsi"/>
          <w:sz w:val="22"/>
          <w:szCs w:val="22"/>
        </w:rPr>
      </w:pPr>
    </w:p>
    <w:p w14:paraId="485276CB" w14:textId="5F744452" w:rsidR="00F26C79" w:rsidRPr="00DF41EA" w:rsidRDefault="00F26C79" w:rsidP="21BA127D">
      <w:pPr>
        <w:pStyle w:val="Heading2"/>
        <w:ind w:left="0" w:right="1220"/>
        <w:rPr>
          <w:rStyle w:val="Strong"/>
          <w:rFonts w:eastAsia="Arial"/>
          <w:sz w:val="20"/>
          <w:szCs w:val="20"/>
        </w:rPr>
      </w:pPr>
      <w:bookmarkStart w:id="30" w:name="_Toc179494548"/>
      <w:commentRangeStart w:id="31"/>
      <w:commentRangeStart w:id="32"/>
      <w:r w:rsidRPr="00DF41EA">
        <w:rPr>
          <w:rStyle w:val="Strong"/>
          <w:rFonts w:eastAsia="Arial"/>
          <w:sz w:val="20"/>
          <w:szCs w:val="20"/>
        </w:rPr>
        <w:t>Mini-Index of Terms</w:t>
      </w:r>
      <w:bookmarkEnd w:id="30"/>
      <w:commentRangeEnd w:id="31"/>
      <w:r w:rsidRPr="00DF41EA">
        <w:rPr>
          <w:rStyle w:val="CommentReference"/>
          <w:sz w:val="20"/>
          <w:szCs w:val="20"/>
        </w:rPr>
        <w:commentReference w:id="31"/>
      </w:r>
      <w:commentRangeEnd w:id="32"/>
      <w:r w:rsidR="000A57E9" w:rsidRPr="00DF41EA">
        <w:rPr>
          <w:rStyle w:val="CommentReference"/>
          <w:sz w:val="20"/>
          <w:szCs w:val="20"/>
        </w:rPr>
        <w:commentReference w:id="32"/>
      </w:r>
    </w:p>
    <w:p w14:paraId="2C1EFBF3" w14:textId="62A829A6" w:rsidR="00F26C79" w:rsidRPr="00DF41EA" w:rsidRDefault="00E3052F" w:rsidP="00C17758">
      <w:pPr>
        <w:pStyle w:val="BodyText"/>
        <w:numPr>
          <w:ilvl w:val="0"/>
          <w:numId w:val="27"/>
        </w:numPr>
        <w:spacing w:before="132" w:line="285" w:lineRule="auto"/>
        <w:ind w:right="-720"/>
        <w:rPr>
          <w:sz w:val="20"/>
          <w:szCs w:val="20"/>
        </w:rPr>
      </w:pPr>
      <w:r w:rsidRPr="00DF41EA">
        <w:rPr>
          <w:b/>
          <w:bCs/>
          <w:w w:val="105"/>
          <w:sz w:val="20"/>
          <w:szCs w:val="20"/>
        </w:rPr>
        <w:t>i</w:t>
      </w:r>
      <w:commentRangeStart w:id="33"/>
      <w:commentRangeStart w:id="34"/>
      <w:r w:rsidR="00F26C79" w:rsidRPr="00DF41EA">
        <w:rPr>
          <w:b/>
          <w:bCs/>
          <w:w w:val="105"/>
          <w:sz w:val="20"/>
          <w:szCs w:val="20"/>
        </w:rPr>
        <w:t xml:space="preserve">onic </w:t>
      </w:r>
      <w:commentRangeEnd w:id="33"/>
      <w:r w:rsidR="008C6462">
        <w:rPr>
          <w:b/>
          <w:bCs/>
          <w:w w:val="105"/>
          <w:sz w:val="20"/>
          <w:szCs w:val="20"/>
        </w:rPr>
        <w:t>b</w:t>
      </w:r>
      <w:r w:rsidR="00F26C79" w:rsidRPr="00DF41EA">
        <w:rPr>
          <w:rStyle w:val="CommentReference"/>
          <w:sz w:val="20"/>
          <w:szCs w:val="20"/>
        </w:rPr>
        <w:commentReference w:id="33"/>
      </w:r>
      <w:commentRangeEnd w:id="34"/>
      <w:r w:rsidR="00726290" w:rsidRPr="00DF41EA">
        <w:rPr>
          <w:rStyle w:val="CommentReference"/>
          <w:sz w:val="20"/>
          <w:szCs w:val="20"/>
        </w:rPr>
        <w:commentReference w:id="34"/>
      </w:r>
      <w:r w:rsidR="000A7D09" w:rsidRPr="00DF41EA">
        <w:rPr>
          <w:b/>
          <w:bCs/>
          <w:w w:val="105"/>
          <w:sz w:val="20"/>
          <w:szCs w:val="20"/>
        </w:rPr>
        <w:t>ond</w:t>
      </w:r>
      <w:r w:rsidR="00F26C79" w:rsidRPr="00DF41EA">
        <w:rPr>
          <w:w w:val="105"/>
          <w:sz w:val="20"/>
          <w:szCs w:val="20"/>
        </w:rPr>
        <w:t xml:space="preserve">: </w:t>
      </w:r>
      <w:r w:rsidRPr="00DF41EA">
        <w:rPr>
          <w:w w:val="105"/>
          <w:sz w:val="20"/>
          <w:szCs w:val="20"/>
        </w:rPr>
        <w:t>a</w:t>
      </w:r>
      <w:r w:rsidR="00F26C79" w:rsidRPr="00DF41EA">
        <w:rPr>
          <w:w w:val="105"/>
          <w:sz w:val="20"/>
          <w:szCs w:val="20"/>
        </w:rPr>
        <w:t xml:space="preserve"> type of chemical bond formed by the electrostatic attraction </w:t>
      </w:r>
      <w:r w:rsidR="00951423" w:rsidRPr="00DF41EA">
        <w:rPr>
          <w:w w:val="105"/>
          <w:sz w:val="20"/>
          <w:szCs w:val="20"/>
        </w:rPr>
        <w:t xml:space="preserve">force </w:t>
      </w:r>
      <w:r w:rsidR="00F26C79" w:rsidRPr="00DF41EA">
        <w:rPr>
          <w:w w:val="105"/>
          <w:sz w:val="20"/>
          <w:szCs w:val="20"/>
        </w:rPr>
        <w:t>between a cation and an anion</w:t>
      </w:r>
    </w:p>
    <w:p w14:paraId="3BB45CF0" w14:textId="14D1E28E" w:rsidR="00F26C79" w:rsidRPr="00DF41EA" w:rsidRDefault="00E3052F" w:rsidP="00C17758">
      <w:pPr>
        <w:pStyle w:val="BodyText"/>
        <w:numPr>
          <w:ilvl w:val="0"/>
          <w:numId w:val="27"/>
        </w:numPr>
        <w:spacing w:line="280" w:lineRule="auto"/>
        <w:ind w:right="-720"/>
        <w:rPr>
          <w:w w:val="105"/>
          <w:sz w:val="20"/>
          <w:szCs w:val="20"/>
        </w:rPr>
      </w:pPr>
      <w:r w:rsidRPr="00DF41EA">
        <w:rPr>
          <w:b/>
          <w:bCs/>
          <w:w w:val="105"/>
          <w:sz w:val="20"/>
          <w:szCs w:val="20"/>
        </w:rPr>
        <w:t>l</w:t>
      </w:r>
      <w:r w:rsidR="00F26C79" w:rsidRPr="00DF41EA">
        <w:rPr>
          <w:b/>
          <w:bCs/>
          <w:w w:val="105"/>
          <w:sz w:val="20"/>
          <w:szCs w:val="20"/>
        </w:rPr>
        <w:t xml:space="preserve">attice </w:t>
      </w:r>
      <w:r w:rsidR="000A7D09" w:rsidRPr="00DF41EA">
        <w:rPr>
          <w:b/>
          <w:bCs/>
          <w:w w:val="105"/>
          <w:sz w:val="20"/>
          <w:szCs w:val="20"/>
        </w:rPr>
        <w:t>Energy</w:t>
      </w:r>
      <w:r w:rsidR="00F26C79" w:rsidRPr="00DF41EA">
        <w:rPr>
          <w:w w:val="105"/>
          <w:sz w:val="20"/>
          <w:szCs w:val="20"/>
        </w:rPr>
        <w:t xml:space="preserve">: </w:t>
      </w:r>
      <w:r w:rsidRPr="00DF41EA">
        <w:rPr>
          <w:w w:val="105"/>
          <w:sz w:val="20"/>
          <w:szCs w:val="20"/>
        </w:rPr>
        <w:t>t</w:t>
      </w:r>
      <w:r w:rsidR="00F26C79" w:rsidRPr="00DF41EA">
        <w:rPr>
          <w:w w:val="105"/>
          <w:sz w:val="20"/>
          <w:szCs w:val="20"/>
        </w:rPr>
        <w:t xml:space="preserve">he energy released when an ionic compound is formed from its constituent ions in </w:t>
      </w:r>
      <w:r w:rsidR="00F62A55" w:rsidRPr="00DF41EA">
        <w:rPr>
          <w:w w:val="105"/>
          <w:sz w:val="20"/>
          <w:szCs w:val="20"/>
        </w:rPr>
        <w:t xml:space="preserve">the </w:t>
      </w:r>
      <w:r w:rsidR="00F26C79" w:rsidRPr="00DF41EA">
        <w:rPr>
          <w:w w:val="105"/>
          <w:sz w:val="20"/>
          <w:szCs w:val="20"/>
        </w:rPr>
        <w:t>gaseous state</w:t>
      </w:r>
    </w:p>
    <w:p w14:paraId="30D7DBD3" w14:textId="646D6110" w:rsidR="00C17758" w:rsidRPr="00DF41EA" w:rsidRDefault="00726290" w:rsidP="00C17758">
      <w:pPr>
        <w:pStyle w:val="BodyText"/>
        <w:numPr>
          <w:ilvl w:val="0"/>
          <w:numId w:val="27"/>
        </w:numPr>
        <w:spacing w:line="280" w:lineRule="auto"/>
        <w:ind w:right="-720"/>
        <w:rPr>
          <w:sz w:val="20"/>
          <w:szCs w:val="20"/>
        </w:rPr>
      </w:pPr>
      <w:r w:rsidRPr="00DF41EA">
        <w:rPr>
          <w:b/>
          <w:sz w:val="20"/>
          <w:szCs w:val="20"/>
        </w:rPr>
        <w:t>o</w:t>
      </w:r>
      <w:r w:rsidR="00C17758" w:rsidRPr="00DF41EA">
        <w:rPr>
          <w:b/>
          <w:sz w:val="20"/>
          <w:szCs w:val="20"/>
        </w:rPr>
        <w:t>ctet Rule</w:t>
      </w:r>
      <w:r w:rsidR="00C17758" w:rsidRPr="00DF41EA">
        <w:rPr>
          <w:sz w:val="20"/>
          <w:szCs w:val="20"/>
        </w:rPr>
        <w:t xml:space="preserve">: </w:t>
      </w:r>
      <w:r w:rsidRPr="00DF41EA">
        <w:rPr>
          <w:sz w:val="20"/>
          <w:szCs w:val="20"/>
        </w:rPr>
        <w:t>at</w:t>
      </w:r>
      <w:r w:rsidR="00C17758" w:rsidRPr="00DF41EA">
        <w:rPr>
          <w:sz w:val="20"/>
          <w:szCs w:val="20"/>
        </w:rPr>
        <w:t>oms are most stable when they have eight electrons in their outermost shell</w:t>
      </w:r>
    </w:p>
    <w:p w14:paraId="6A2CFE75" w14:textId="6A95C045" w:rsidR="00C17758" w:rsidRPr="00DF41EA" w:rsidRDefault="00726290" w:rsidP="00C17758">
      <w:pPr>
        <w:pStyle w:val="BodyText"/>
        <w:numPr>
          <w:ilvl w:val="0"/>
          <w:numId w:val="27"/>
        </w:numPr>
        <w:spacing w:line="280" w:lineRule="auto"/>
        <w:ind w:right="-720"/>
        <w:rPr>
          <w:sz w:val="20"/>
          <w:szCs w:val="20"/>
        </w:rPr>
      </w:pPr>
      <w:r w:rsidRPr="00DF41EA">
        <w:rPr>
          <w:b/>
          <w:sz w:val="20"/>
          <w:szCs w:val="20"/>
        </w:rPr>
        <w:t>a</w:t>
      </w:r>
      <w:r w:rsidR="00C17758" w:rsidRPr="00DF41EA">
        <w:rPr>
          <w:b/>
          <w:sz w:val="20"/>
          <w:szCs w:val="20"/>
        </w:rPr>
        <w:t>nion</w:t>
      </w:r>
      <w:r w:rsidR="00C17758" w:rsidRPr="00DF41EA">
        <w:rPr>
          <w:sz w:val="20"/>
          <w:szCs w:val="20"/>
        </w:rPr>
        <w:t xml:space="preserve">: </w:t>
      </w:r>
      <w:r w:rsidRPr="00DF41EA">
        <w:rPr>
          <w:sz w:val="20"/>
          <w:szCs w:val="20"/>
        </w:rPr>
        <w:t>a</w:t>
      </w:r>
      <w:r w:rsidR="00C17758" w:rsidRPr="00DF41EA">
        <w:rPr>
          <w:sz w:val="20"/>
          <w:szCs w:val="20"/>
        </w:rPr>
        <w:t xml:space="preserve"> negatively charged ion formed when an atom gains </w:t>
      </w:r>
      <w:r w:rsidR="00951423" w:rsidRPr="00DF41EA">
        <w:rPr>
          <w:sz w:val="20"/>
          <w:szCs w:val="20"/>
        </w:rPr>
        <w:t xml:space="preserve">its valence </w:t>
      </w:r>
      <w:r w:rsidR="00FF74E5" w:rsidRPr="00DF41EA">
        <w:rPr>
          <w:sz w:val="20"/>
          <w:szCs w:val="20"/>
        </w:rPr>
        <w:t>electron</w:t>
      </w:r>
      <w:r w:rsidR="00951423" w:rsidRPr="00DF41EA">
        <w:rPr>
          <w:sz w:val="20"/>
          <w:szCs w:val="20"/>
        </w:rPr>
        <w:t>s</w:t>
      </w:r>
    </w:p>
    <w:p w14:paraId="15F6BA01" w14:textId="66B356FD" w:rsidR="00C17758" w:rsidRPr="00DF41EA" w:rsidRDefault="00726290" w:rsidP="00C17758">
      <w:pPr>
        <w:pStyle w:val="BodyText"/>
        <w:numPr>
          <w:ilvl w:val="0"/>
          <w:numId w:val="27"/>
        </w:numPr>
        <w:spacing w:line="280" w:lineRule="auto"/>
        <w:ind w:right="-720"/>
        <w:rPr>
          <w:sz w:val="20"/>
          <w:szCs w:val="20"/>
        </w:rPr>
      </w:pPr>
      <w:r w:rsidRPr="00DF41EA">
        <w:rPr>
          <w:b/>
          <w:sz w:val="20"/>
          <w:szCs w:val="20"/>
        </w:rPr>
        <w:t>c</w:t>
      </w:r>
      <w:r w:rsidR="00C17758" w:rsidRPr="00DF41EA">
        <w:rPr>
          <w:b/>
          <w:sz w:val="20"/>
          <w:szCs w:val="20"/>
        </w:rPr>
        <w:t>ation</w:t>
      </w:r>
      <w:r w:rsidR="00C17758" w:rsidRPr="00DF41EA">
        <w:rPr>
          <w:sz w:val="20"/>
          <w:szCs w:val="20"/>
        </w:rPr>
        <w:t xml:space="preserve">: </w:t>
      </w:r>
      <w:r w:rsidRPr="00DF41EA">
        <w:rPr>
          <w:sz w:val="20"/>
          <w:szCs w:val="20"/>
        </w:rPr>
        <w:t>a</w:t>
      </w:r>
      <w:r w:rsidR="00C17758" w:rsidRPr="00DF41EA">
        <w:rPr>
          <w:sz w:val="20"/>
          <w:szCs w:val="20"/>
        </w:rPr>
        <w:t xml:space="preserve"> positively charged ion formed when an atom loses </w:t>
      </w:r>
      <w:r w:rsidR="00951423" w:rsidRPr="00DF41EA">
        <w:rPr>
          <w:sz w:val="20"/>
          <w:szCs w:val="20"/>
        </w:rPr>
        <w:t xml:space="preserve">its valence </w:t>
      </w:r>
      <w:r w:rsidR="00C17758" w:rsidRPr="00DF41EA">
        <w:rPr>
          <w:sz w:val="20"/>
          <w:szCs w:val="20"/>
        </w:rPr>
        <w:t>electrons</w:t>
      </w:r>
    </w:p>
    <w:p w14:paraId="7D9751CE" w14:textId="2300F959" w:rsidR="00C17758" w:rsidRPr="00DF41EA" w:rsidRDefault="00726290" w:rsidP="5CA7DDF2">
      <w:pPr>
        <w:pStyle w:val="BodyText"/>
        <w:numPr>
          <w:ilvl w:val="0"/>
          <w:numId w:val="27"/>
        </w:numPr>
        <w:spacing w:line="280" w:lineRule="auto"/>
        <w:ind w:right="-720"/>
        <w:rPr>
          <w:sz w:val="20"/>
          <w:szCs w:val="20"/>
        </w:rPr>
      </w:pPr>
      <w:r w:rsidRPr="00DF41EA">
        <w:rPr>
          <w:b/>
          <w:bCs/>
          <w:sz w:val="20"/>
          <w:szCs w:val="20"/>
        </w:rPr>
        <w:lastRenderedPageBreak/>
        <w:t>e</w:t>
      </w:r>
      <w:r w:rsidR="00C17758" w:rsidRPr="00DF41EA">
        <w:rPr>
          <w:b/>
          <w:bCs/>
          <w:sz w:val="20"/>
          <w:szCs w:val="20"/>
        </w:rPr>
        <w:t>lectron Affinity</w:t>
      </w:r>
      <w:r w:rsidR="00C17758" w:rsidRPr="00DF41EA">
        <w:rPr>
          <w:sz w:val="20"/>
          <w:szCs w:val="20"/>
        </w:rPr>
        <w:t xml:space="preserve">: </w:t>
      </w:r>
      <w:r w:rsidRPr="00DF41EA">
        <w:rPr>
          <w:sz w:val="20"/>
          <w:szCs w:val="20"/>
        </w:rPr>
        <w:t>t</w:t>
      </w:r>
      <w:r w:rsidR="00C17758" w:rsidRPr="00DF41EA">
        <w:rPr>
          <w:sz w:val="20"/>
          <w:szCs w:val="20"/>
        </w:rPr>
        <w:t xml:space="preserve">he </w:t>
      </w:r>
      <w:r w:rsidR="00951423" w:rsidRPr="00DF41EA">
        <w:rPr>
          <w:sz w:val="20"/>
          <w:szCs w:val="20"/>
        </w:rPr>
        <w:t xml:space="preserve">phenomenon of gaining an electron due to </w:t>
      </w:r>
      <w:r w:rsidR="00F62A55" w:rsidRPr="00DF41EA">
        <w:rPr>
          <w:sz w:val="20"/>
          <w:szCs w:val="20"/>
        </w:rPr>
        <w:t xml:space="preserve">the </w:t>
      </w:r>
      <w:r w:rsidR="00951423" w:rsidRPr="00DF41EA">
        <w:rPr>
          <w:sz w:val="20"/>
          <w:szCs w:val="20"/>
        </w:rPr>
        <w:t xml:space="preserve">presence of </w:t>
      </w:r>
      <w:r w:rsidR="00F62A55" w:rsidRPr="00DF41EA">
        <w:rPr>
          <w:sz w:val="20"/>
          <w:szCs w:val="20"/>
        </w:rPr>
        <w:t xml:space="preserve">an </w:t>
      </w:r>
      <w:r w:rsidR="00951423" w:rsidRPr="00DF41EA">
        <w:rPr>
          <w:sz w:val="20"/>
          <w:szCs w:val="20"/>
        </w:rPr>
        <w:t>effective nuclear charge</w:t>
      </w:r>
      <w:r w:rsidR="00783FDA" w:rsidRPr="00DF41EA">
        <w:rPr>
          <w:sz w:val="20"/>
          <w:szCs w:val="20"/>
        </w:rPr>
        <w:t xml:space="preserve"> of the element</w:t>
      </w:r>
      <w:r w:rsidR="00951423" w:rsidRPr="00DF41EA">
        <w:rPr>
          <w:sz w:val="20"/>
          <w:szCs w:val="20"/>
        </w:rPr>
        <w:t xml:space="preserve"> </w:t>
      </w:r>
    </w:p>
    <w:p w14:paraId="0B73DFFE" w14:textId="416035E9" w:rsidR="00C17758" w:rsidRPr="00DF41EA" w:rsidRDefault="00DF41EA" w:rsidP="5CA7DDF2">
      <w:pPr>
        <w:pStyle w:val="BodyText"/>
        <w:numPr>
          <w:ilvl w:val="0"/>
          <w:numId w:val="27"/>
        </w:numPr>
        <w:spacing w:line="280" w:lineRule="auto"/>
        <w:ind w:right="-720"/>
        <w:rPr>
          <w:sz w:val="20"/>
          <w:szCs w:val="20"/>
        </w:rPr>
      </w:pPr>
      <w:r w:rsidRPr="00DF41EA">
        <w:rPr>
          <w:b/>
          <w:bCs/>
          <w:sz w:val="20"/>
          <w:szCs w:val="20"/>
        </w:rPr>
        <w:t>i</w:t>
      </w:r>
      <w:r w:rsidR="00C17758" w:rsidRPr="00DF41EA">
        <w:rPr>
          <w:b/>
          <w:bCs/>
          <w:sz w:val="20"/>
          <w:szCs w:val="20"/>
        </w:rPr>
        <w:t>onic Radius</w:t>
      </w:r>
      <w:r w:rsidR="00C17758" w:rsidRPr="00DF41EA">
        <w:rPr>
          <w:sz w:val="20"/>
          <w:szCs w:val="20"/>
        </w:rPr>
        <w:t xml:space="preserve">: </w:t>
      </w:r>
      <w:r w:rsidRPr="00DF41EA">
        <w:rPr>
          <w:sz w:val="20"/>
          <w:szCs w:val="20"/>
        </w:rPr>
        <w:t>t</w:t>
      </w:r>
      <w:r w:rsidR="00C17758" w:rsidRPr="00DF41EA">
        <w:rPr>
          <w:sz w:val="20"/>
          <w:szCs w:val="20"/>
        </w:rPr>
        <w:t xml:space="preserve">he </w:t>
      </w:r>
      <w:r w:rsidR="00783FDA" w:rsidRPr="00DF41EA">
        <w:rPr>
          <w:sz w:val="20"/>
          <w:szCs w:val="20"/>
        </w:rPr>
        <w:t xml:space="preserve">half of the diameter of </w:t>
      </w:r>
      <w:r w:rsidR="00F62A55" w:rsidRPr="00DF41EA">
        <w:rPr>
          <w:sz w:val="20"/>
          <w:szCs w:val="20"/>
        </w:rPr>
        <w:t xml:space="preserve">the </w:t>
      </w:r>
      <w:r w:rsidR="00C17758" w:rsidRPr="00DF41EA">
        <w:rPr>
          <w:sz w:val="20"/>
          <w:szCs w:val="20"/>
        </w:rPr>
        <w:t>size of an ion compared to the size of its parent atom</w:t>
      </w:r>
    </w:p>
    <w:p w14:paraId="281511FB" w14:textId="1AAB8F16" w:rsidR="007B5506" w:rsidRPr="00DF41EA" w:rsidRDefault="00726290" w:rsidP="00C17758">
      <w:pPr>
        <w:pStyle w:val="BodyText"/>
        <w:numPr>
          <w:ilvl w:val="0"/>
          <w:numId w:val="27"/>
        </w:numPr>
        <w:spacing w:line="280" w:lineRule="auto"/>
        <w:ind w:right="-720"/>
        <w:rPr>
          <w:sz w:val="20"/>
          <w:szCs w:val="20"/>
          <w:highlight w:val="yellow"/>
        </w:rPr>
      </w:pPr>
      <w:r w:rsidRPr="00DF41EA">
        <w:rPr>
          <w:b/>
          <w:bCs/>
          <w:sz w:val="20"/>
          <w:szCs w:val="20"/>
        </w:rPr>
        <w:t>i</w:t>
      </w:r>
      <w:r w:rsidR="00C17758" w:rsidRPr="00DF41EA">
        <w:rPr>
          <w:b/>
          <w:bCs/>
          <w:sz w:val="20"/>
          <w:szCs w:val="20"/>
        </w:rPr>
        <w:t>onization:</w:t>
      </w:r>
      <w:r w:rsidR="00C17758" w:rsidRPr="00DF41EA">
        <w:rPr>
          <w:sz w:val="20"/>
          <w:szCs w:val="20"/>
        </w:rPr>
        <w:t xml:space="preserve"> </w:t>
      </w:r>
      <w:r w:rsidRPr="00DF41EA">
        <w:rPr>
          <w:sz w:val="20"/>
          <w:szCs w:val="20"/>
        </w:rPr>
        <w:t>t</w:t>
      </w:r>
      <w:commentRangeStart w:id="35"/>
      <w:commentRangeStart w:id="36"/>
      <w:r w:rsidR="00C17758" w:rsidRPr="00DF41EA">
        <w:rPr>
          <w:sz w:val="20"/>
          <w:szCs w:val="20"/>
        </w:rPr>
        <w:t xml:space="preserve">he process </w:t>
      </w:r>
      <w:r w:rsidR="00783FDA" w:rsidRPr="00DF41EA">
        <w:rPr>
          <w:sz w:val="20"/>
          <w:szCs w:val="20"/>
        </w:rPr>
        <w:t>consist</w:t>
      </w:r>
      <w:r w:rsidR="00F62A55" w:rsidRPr="00DF41EA">
        <w:rPr>
          <w:sz w:val="20"/>
          <w:szCs w:val="20"/>
        </w:rPr>
        <w:t>s</w:t>
      </w:r>
      <w:r w:rsidR="00783FDA" w:rsidRPr="00DF41EA">
        <w:rPr>
          <w:sz w:val="20"/>
          <w:szCs w:val="20"/>
        </w:rPr>
        <w:t xml:space="preserve"> of gaining or losing electrons of </w:t>
      </w:r>
      <w:r w:rsidR="00C17758" w:rsidRPr="00DF41EA">
        <w:rPr>
          <w:sz w:val="20"/>
          <w:szCs w:val="20"/>
        </w:rPr>
        <w:t>an atom to become an ion</w:t>
      </w:r>
      <w:commentRangeEnd w:id="35"/>
      <w:r w:rsidR="00C17758" w:rsidRPr="00DF41EA">
        <w:rPr>
          <w:rStyle w:val="CommentReference"/>
          <w:sz w:val="20"/>
          <w:szCs w:val="20"/>
        </w:rPr>
        <w:commentReference w:id="35"/>
      </w:r>
      <w:commentRangeEnd w:id="36"/>
      <w:r w:rsidR="00417609" w:rsidRPr="00DF41EA">
        <w:rPr>
          <w:rStyle w:val="CommentReference"/>
          <w:sz w:val="20"/>
          <w:szCs w:val="20"/>
        </w:rPr>
        <w:commentReference w:id="36"/>
      </w:r>
      <w:r w:rsidR="00417609" w:rsidRPr="00DF41EA">
        <w:rPr>
          <w:sz w:val="20"/>
          <w:szCs w:val="20"/>
        </w:rPr>
        <w:t xml:space="preserve">  </w:t>
      </w:r>
      <w:r w:rsidR="00DF41EA" w:rsidRPr="00DF41EA">
        <w:rPr>
          <w:sz w:val="20"/>
          <w:szCs w:val="20"/>
          <w:highlight w:val="yellow"/>
        </w:rPr>
        <w:t>t</w:t>
      </w:r>
      <w:r w:rsidR="00417609" w:rsidRPr="00DF41EA">
        <w:rPr>
          <w:sz w:val="20"/>
          <w:szCs w:val="20"/>
          <w:highlight w:val="yellow"/>
        </w:rPr>
        <w:t>he process by which an atom gains or loses electrons to form an ion</w:t>
      </w:r>
    </w:p>
    <w:p w14:paraId="418E689C" w14:textId="776A8CAB" w:rsidR="007B5506" w:rsidRPr="00DF41EA" w:rsidRDefault="00726290" w:rsidP="21BA127D">
      <w:pPr>
        <w:pStyle w:val="BodyText"/>
        <w:numPr>
          <w:ilvl w:val="0"/>
          <w:numId w:val="27"/>
        </w:numPr>
        <w:spacing w:line="280" w:lineRule="auto"/>
        <w:ind w:right="-720"/>
        <w:rPr>
          <w:sz w:val="20"/>
          <w:szCs w:val="20"/>
        </w:rPr>
      </w:pPr>
      <w:proofErr w:type="spellStart"/>
      <w:r w:rsidRPr="00DF41EA">
        <w:rPr>
          <w:b/>
          <w:bCs/>
          <w:sz w:val="20"/>
          <w:szCs w:val="20"/>
        </w:rPr>
        <w:t>c</w:t>
      </w:r>
      <w:r w:rsidR="007B5506" w:rsidRPr="00DF41EA">
        <w:rPr>
          <w:b/>
          <w:bCs/>
          <w:sz w:val="20"/>
          <w:szCs w:val="20"/>
        </w:rPr>
        <w:t>riss-</w:t>
      </w:r>
      <w:r w:rsidRPr="00DF41EA">
        <w:rPr>
          <w:b/>
          <w:bCs/>
          <w:sz w:val="20"/>
          <w:szCs w:val="20"/>
        </w:rPr>
        <w:t>c</w:t>
      </w:r>
      <w:r w:rsidR="000A7D09" w:rsidRPr="00DF41EA">
        <w:rPr>
          <w:b/>
          <w:bCs/>
          <w:sz w:val="20"/>
          <w:szCs w:val="20"/>
        </w:rPr>
        <w:t>ross</w:t>
      </w:r>
      <w:proofErr w:type="spellEnd"/>
      <w:r w:rsidR="000A7D09" w:rsidRPr="00DF41EA">
        <w:rPr>
          <w:b/>
          <w:bCs/>
          <w:sz w:val="20"/>
          <w:szCs w:val="20"/>
        </w:rPr>
        <w:t xml:space="preserve"> </w:t>
      </w:r>
      <w:r w:rsidRPr="00DF41EA">
        <w:rPr>
          <w:b/>
          <w:bCs/>
          <w:sz w:val="20"/>
          <w:szCs w:val="20"/>
        </w:rPr>
        <w:t>m</w:t>
      </w:r>
      <w:r w:rsidR="000A7D09" w:rsidRPr="00DF41EA">
        <w:rPr>
          <w:b/>
          <w:bCs/>
          <w:sz w:val="20"/>
          <w:szCs w:val="20"/>
        </w:rPr>
        <w:t>ethod</w:t>
      </w:r>
      <w:r w:rsidR="007B5506" w:rsidRPr="00DF41EA">
        <w:rPr>
          <w:b/>
          <w:bCs/>
          <w:sz w:val="20"/>
          <w:szCs w:val="20"/>
        </w:rPr>
        <w:t>:</w:t>
      </w:r>
      <w:r w:rsidR="007B5506" w:rsidRPr="00DF41EA">
        <w:rPr>
          <w:sz w:val="20"/>
          <w:szCs w:val="20"/>
        </w:rPr>
        <w:t xml:space="preserve"> </w:t>
      </w:r>
      <w:r w:rsidRPr="00DF41EA">
        <w:rPr>
          <w:sz w:val="20"/>
          <w:szCs w:val="20"/>
        </w:rPr>
        <w:t>a</w:t>
      </w:r>
      <w:r w:rsidR="007B5506" w:rsidRPr="00DF41EA">
        <w:rPr>
          <w:sz w:val="20"/>
          <w:szCs w:val="20"/>
        </w:rPr>
        <w:t xml:space="preserve"> technique used to write the formula of an ionic compound by </w:t>
      </w:r>
      <w:r w:rsidR="1C4EB13E" w:rsidRPr="00DF41EA">
        <w:rPr>
          <w:sz w:val="20"/>
          <w:szCs w:val="20"/>
        </w:rPr>
        <w:t xml:space="preserve">cross-multiplying </w:t>
      </w:r>
      <w:r w:rsidR="007B5506" w:rsidRPr="00DF41EA">
        <w:rPr>
          <w:sz w:val="20"/>
          <w:szCs w:val="20"/>
        </w:rPr>
        <w:t>the charges of the ions to balance them</w:t>
      </w:r>
    </w:p>
    <w:p w14:paraId="7DCC72E5" w14:textId="71A4919A" w:rsidR="00594BD0" w:rsidRPr="00DF41EA" w:rsidRDefault="00726290" w:rsidP="00C17758">
      <w:pPr>
        <w:pStyle w:val="BodyText"/>
        <w:numPr>
          <w:ilvl w:val="0"/>
          <w:numId w:val="27"/>
        </w:numPr>
        <w:spacing w:line="280" w:lineRule="auto"/>
        <w:ind w:right="-720"/>
        <w:rPr>
          <w:sz w:val="20"/>
          <w:szCs w:val="20"/>
        </w:rPr>
      </w:pPr>
      <w:r w:rsidRPr="00DF41EA">
        <w:rPr>
          <w:b/>
          <w:sz w:val="20"/>
          <w:szCs w:val="20"/>
        </w:rPr>
        <w:t>p</w:t>
      </w:r>
      <w:r w:rsidR="007B5506" w:rsidRPr="00DF41EA">
        <w:rPr>
          <w:b/>
          <w:sz w:val="20"/>
          <w:szCs w:val="20"/>
        </w:rPr>
        <w:t xml:space="preserve">olyatomic </w:t>
      </w:r>
      <w:r w:rsidRPr="00DF41EA">
        <w:rPr>
          <w:b/>
          <w:sz w:val="20"/>
          <w:szCs w:val="20"/>
        </w:rPr>
        <w:t>i</w:t>
      </w:r>
      <w:r w:rsidR="000A7D09" w:rsidRPr="00DF41EA">
        <w:rPr>
          <w:b/>
          <w:sz w:val="20"/>
          <w:szCs w:val="20"/>
        </w:rPr>
        <w:t>ons</w:t>
      </w:r>
      <w:r w:rsidR="007B5506" w:rsidRPr="00DF41EA">
        <w:rPr>
          <w:b/>
          <w:sz w:val="20"/>
          <w:szCs w:val="20"/>
        </w:rPr>
        <w:t>:</w:t>
      </w:r>
      <w:r w:rsidR="007B5506" w:rsidRPr="00DF41EA">
        <w:rPr>
          <w:sz w:val="20"/>
          <w:szCs w:val="20"/>
        </w:rPr>
        <w:t xml:space="preserve"> </w:t>
      </w:r>
      <w:r w:rsidRPr="00DF41EA">
        <w:rPr>
          <w:sz w:val="20"/>
          <w:szCs w:val="20"/>
        </w:rPr>
        <w:t>i</w:t>
      </w:r>
      <w:r w:rsidR="007B5506" w:rsidRPr="00DF41EA">
        <w:rPr>
          <w:sz w:val="20"/>
          <w:szCs w:val="20"/>
        </w:rPr>
        <w:t>ons that consist of more than one atom but behave as a single unit with a charge</w:t>
      </w:r>
    </w:p>
    <w:p w14:paraId="4C36DEEE" w14:textId="00064779" w:rsidR="00594BD0" w:rsidRPr="00DF41EA" w:rsidRDefault="00726290" w:rsidP="00594BD0">
      <w:pPr>
        <w:pStyle w:val="ListParagraph"/>
        <w:numPr>
          <w:ilvl w:val="0"/>
          <w:numId w:val="27"/>
        </w:numPr>
        <w:rPr>
          <w:sz w:val="20"/>
          <w:szCs w:val="20"/>
        </w:rPr>
      </w:pPr>
      <w:r w:rsidRPr="00DF41EA">
        <w:rPr>
          <w:b/>
          <w:sz w:val="20"/>
          <w:szCs w:val="20"/>
        </w:rPr>
        <w:t>b</w:t>
      </w:r>
      <w:r w:rsidR="00594BD0" w:rsidRPr="00DF41EA">
        <w:rPr>
          <w:b/>
          <w:sz w:val="20"/>
          <w:szCs w:val="20"/>
        </w:rPr>
        <w:t xml:space="preserve">oiling </w:t>
      </w:r>
      <w:r w:rsidRPr="00DF41EA">
        <w:rPr>
          <w:b/>
          <w:sz w:val="20"/>
          <w:szCs w:val="20"/>
        </w:rPr>
        <w:t>p</w:t>
      </w:r>
      <w:r w:rsidR="000A7D09" w:rsidRPr="00DF41EA">
        <w:rPr>
          <w:b/>
          <w:sz w:val="20"/>
          <w:szCs w:val="20"/>
        </w:rPr>
        <w:t>oint</w:t>
      </w:r>
      <w:r w:rsidR="00594BD0" w:rsidRPr="00DF41EA">
        <w:rPr>
          <w:sz w:val="20"/>
          <w:szCs w:val="20"/>
        </w:rPr>
        <w:t xml:space="preserve">: </w:t>
      </w:r>
      <w:r w:rsidRPr="00DF41EA">
        <w:rPr>
          <w:sz w:val="20"/>
          <w:szCs w:val="20"/>
        </w:rPr>
        <w:t>t</w:t>
      </w:r>
      <w:r w:rsidR="00594BD0" w:rsidRPr="00DF41EA">
        <w:rPr>
          <w:sz w:val="20"/>
          <w:szCs w:val="20"/>
        </w:rPr>
        <w:t>he temperature at which a substance changes from liquid to gas</w:t>
      </w:r>
    </w:p>
    <w:p w14:paraId="70132221" w14:textId="6641CAAC" w:rsidR="00594BD0" w:rsidRPr="00DF41EA" w:rsidRDefault="00726290" w:rsidP="00594BD0">
      <w:pPr>
        <w:pStyle w:val="ListParagraph"/>
        <w:numPr>
          <w:ilvl w:val="0"/>
          <w:numId w:val="27"/>
        </w:numPr>
        <w:rPr>
          <w:sz w:val="20"/>
          <w:szCs w:val="20"/>
        </w:rPr>
      </w:pPr>
      <w:r w:rsidRPr="00DF41EA">
        <w:rPr>
          <w:b/>
          <w:sz w:val="20"/>
          <w:szCs w:val="20"/>
        </w:rPr>
        <w:t>c</w:t>
      </w:r>
      <w:r w:rsidR="00594BD0" w:rsidRPr="00DF41EA">
        <w:rPr>
          <w:b/>
          <w:sz w:val="20"/>
          <w:szCs w:val="20"/>
        </w:rPr>
        <w:t>onductivity</w:t>
      </w:r>
      <w:r w:rsidR="00594BD0" w:rsidRPr="00DF41EA">
        <w:rPr>
          <w:sz w:val="20"/>
          <w:szCs w:val="20"/>
        </w:rPr>
        <w:t xml:space="preserve">: </w:t>
      </w:r>
      <w:r w:rsidRPr="00DF41EA">
        <w:rPr>
          <w:sz w:val="20"/>
          <w:szCs w:val="20"/>
        </w:rPr>
        <w:t>t</w:t>
      </w:r>
      <w:r w:rsidR="00594BD0" w:rsidRPr="00DF41EA">
        <w:rPr>
          <w:sz w:val="20"/>
          <w:szCs w:val="20"/>
        </w:rPr>
        <w:t>he ability of a material to allow electricity to pass through it</w:t>
      </w:r>
    </w:p>
    <w:p w14:paraId="29114BBE" w14:textId="7D618F37" w:rsidR="00594BD0" w:rsidRPr="00DF41EA" w:rsidRDefault="00726290" w:rsidP="00594BD0">
      <w:pPr>
        <w:pStyle w:val="ListParagraph"/>
        <w:numPr>
          <w:ilvl w:val="0"/>
          <w:numId w:val="27"/>
        </w:numPr>
        <w:rPr>
          <w:sz w:val="20"/>
          <w:szCs w:val="20"/>
        </w:rPr>
      </w:pPr>
      <w:r w:rsidRPr="00DF41EA">
        <w:rPr>
          <w:b/>
          <w:sz w:val="20"/>
          <w:szCs w:val="20"/>
        </w:rPr>
        <w:t>d</w:t>
      </w:r>
      <w:r w:rsidR="00594BD0" w:rsidRPr="00DF41EA">
        <w:rPr>
          <w:b/>
          <w:sz w:val="20"/>
          <w:szCs w:val="20"/>
        </w:rPr>
        <w:t>uctility</w:t>
      </w:r>
      <w:r w:rsidR="00594BD0" w:rsidRPr="00DF41EA">
        <w:rPr>
          <w:sz w:val="20"/>
          <w:szCs w:val="20"/>
        </w:rPr>
        <w:t xml:space="preserve">: </w:t>
      </w:r>
      <w:r w:rsidRPr="00DF41EA">
        <w:rPr>
          <w:sz w:val="20"/>
          <w:szCs w:val="20"/>
        </w:rPr>
        <w:t>t</w:t>
      </w:r>
      <w:r w:rsidR="00594BD0" w:rsidRPr="00DF41EA">
        <w:rPr>
          <w:sz w:val="20"/>
          <w:szCs w:val="20"/>
        </w:rPr>
        <w:t>he ability of a material to be stretched into thin wires</w:t>
      </w:r>
    </w:p>
    <w:p w14:paraId="17938654" w14:textId="114A83F6" w:rsidR="00594BD0" w:rsidRPr="00DF41EA" w:rsidRDefault="00726290" w:rsidP="00594BD0">
      <w:pPr>
        <w:pStyle w:val="ListParagraph"/>
        <w:numPr>
          <w:ilvl w:val="0"/>
          <w:numId w:val="27"/>
        </w:numPr>
        <w:rPr>
          <w:sz w:val="20"/>
          <w:szCs w:val="20"/>
        </w:rPr>
      </w:pPr>
      <w:r w:rsidRPr="00DF41EA">
        <w:rPr>
          <w:b/>
          <w:sz w:val="20"/>
          <w:szCs w:val="20"/>
        </w:rPr>
        <w:t>l</w:t>
      </w:r>
      <w:r w:rsidR="00594BD0" w:rsidRPr="00DF41EA">
        <w:rPr>
          <w:b/>
          <w:sz w:val="20"/>
          <w:szCs w:val="20"/>
        </w:rPr>
        <w:t>uster</w:t>
      </w:r>
      <w:r w:rsidR="00594BD0" w:rsidRPr="00DF41EA">
        <w:rPr>
          <w:sz w:val="20"/>
          <w:szCs w:val="20"/>
        </w:rPr>
        <w:t xml:space="preserve">: </w:t>
      </w:r>
      <w:r w:rsidRPr="00DF41EA">
        <w:rPr>
          <w:sz w:val="20"/>
          <w:szCs w:val="20"/>
        </w:rPr>
        <w:t>t</w:t>
      </w:r>
      <w:r w:rsidR="00594BD0" w:rsidRPr="00DF41EA">
        <w:rPr>
          <w:sz w:val="20"/>
          <w:szCs w:val="20"/>
        </w:rPr>
        <w:t>he shiny appearance of metals</w:t>
      </w:r>
    </w:p>
    <w:p w14:paraId="1194F0E0" w14:textId="064F18F6" w:rsidR="00594BD0" w:rsidRPr="00DF41EA" w:rsidRDefault="00726290" w:rsidP="00594BD0">
      <w:pPr>
        <w:pStyle w:val="ListParagraph"/>
        <w:numPr>
          <w:ilvl w:val="0"/>
          <w:numId w:val="27"/>
        </w:numPr>
        <w:rPr>
          <w:sz w:val="20"/>
          <w:szCs w:val="20"/>
        </w:rPr>
      </w:pPr>
      <w:r w:rsidRPr="00DF41EA">
        <w:rPr>
          <w:b/>
          <w:sz w:val="20"/>
          <w:szCs w:val="20"/>
        </w:rPr>
        <w:t>m</w:t>
      </w:r>
      <w:r w:rsidR="00594BD0" w:rsidRPr="00DF41EA">
        <w:rPr>
          <w:b/>
          <w:sz w:val="20"/>
          <w:szCs w:val="20"/>
        </w:rPr>
        <w:t>alleability</w:t>
      </w:r>
      <w:r w:rsidR="00594BD0" w:rsidRPr="00DF41EA">
        <w:rPr>
          <w:sz w:val="20"/>
          <w:szCs w:val="20"/>
        </w:rPr>
        <w:t xml:space="preserve">: </w:t>
      </w:r>
      <w:r w:rsidR="00DF41EA" w:rsidRPr="00DF41EA">
        <w:rPr>
          <w:sz w:val="20"/>
          <w:szCs w:val="20"/>
        </w:rPr>
        <w:t>t</w:t>
      </w:r>
      <w:r w:rsidR="00594BD0" w:rsidRPr="00DF41EA">
        <w:rPr>
          <w:sz w:val="20"/>
          <w:szCs w:val="20"/>
        </w:rPr>
        <w:t>he ability of a material to be hammered or rolled into shapes without breaking</w:t>
      </w:r>
    </w:p>
    <w:p w14:paraId="19E9893C" w14:textId="6EE265FF" w:rsidR="00594BD0" w:rsidRPr="00DF41EA" w:rsidRDefault="00DF41EA" w:rsidP="00594BD0">
      <w:pPr>
        <w:pStyle w:val="ListParagraph"/>
        <w:numPr>
          <w:ilvl w:val="0"/>
          <w:numId w:val="27"/>
        </w:numPr>
        <w:rPr>
          <w:sz w:val="20"/>
          <w:szCs w:val="20"/>
        </w:rPr>
      </w:pPr>
      <w:r w:rsidRPr="00DF41EA">
        <w:rPr>
          <w:b/>
          <w:sz w:val="20"/>
          <w:szCs w:val="20"/>
        </w:rPr>
        <w:t>m</w:t>
      </w:r>
      <w:r w:rsidR="00594BD0" w:rsidRPr="00DF41EA">
        <w:rPr>
          <w:b/>
          <w:sz w:val="20"/>
          <w:szCs w:val="20"/>
        </w:rPr>
        <w:t xml:space="preserve">elting </w:t>
      </w:r>
      <w:r w:rsidRPr="00DF41EA">
        <w:rPr>
          <w:b/>
          <w:sz w:val="20"/>
          <w:szCs w:val="20"/>
        </w:rPr>
        <w:t>p</w:t>
      </w:r>
      <w:r w:rsidR="000A7D09" w:rsidRPr="00DF41EA">
        <w:rPr>
          <w:b/>
          <w:sz w:val="20"/>
          <w:szCs w:val="20"/>
        </w:rPr>
        <w:t>oint</w:t>
      </w:r>
      <w:r w:rsidR="00594BD0" w:rsidRPr="00DF41EA">
        <w:rPr>
          <w:sz w:val="20"/>
          <w:szCs w:val="20"/>
        </w:rPr>
        <w:t xml:space="preserve">: </w:t>
      </w:r>
      <w:r w:rsidRPr="00DF41EA">
        <w:rPr>
          <w:sz w:val="20"/>
          <w:szCs w:val="20"/>
        </w:rPr>
        <w:t>t</w:t>
      </w:r>
      <w:r w:rsidR="00594BD0" w:rsidRPr="00DF41EA">
        <w:rPr>
          <w:sz w:val="20"/>
          <w:szCs w:val="20"/>
        </w:rPr>
        <w:t>he temperature at which a solid becomes a liquid</w:t>
      </w:r>
    </w:p>
    <w:p w14:paraId="2F427DB1" w14:textId="6E845762" w:rsidR="00594BD0" w:rsidRPr="00DF41EA" w:rsidRDefault="00DF41EA" w:rsidP="00594BD0">
      <w:pPr>
        <w:pStyle w:val="ListParagraph"/>
        <w:numPr>
          <w:ilvl w:val="0"/>
          <w:numId w:val="27"/>
        </w:numPr>
        <w:rPr>
          <w:sz w:val="20"/>
          <w:szCs w:val="20"/>
        </w:rPr>
      </w:pPr>
      <w:r w:rsidRPr="00DF41EA">
        <w:rPr>
          <w:b/>
          <w:sz w:val="20"/>
          <w:szCs w:val="20"/>
        </w:rPr>
        <w:t>m</w:t>
      </w:r>
      <w:r w:rsidR="00594BD0" w:rsidRPr="00DF41EA">
        <w:rPr>
          <w:b/>
          <w:sz w:val="20"/>
          <w:szCs w:val="20"/>
        </w:rPr>
        <w:t xml:space="preserve">etallic </w:t>
      </w:r>
      <w:r w:rsidRPr="00DF41EA">
        <w:rPr>
          <w:b/>
          <w:sz w:val="20"/>
          <w:szCs w:val="20"/>
        </w:rPr>
        <w:t>l</w:t>
      </w:r>
      <w:r w:rsidR="000A7D09" w:rsidRPr="00DF41EA">
        <w:rPr>
          <w:b/>
          <w:sz w:val="20"/>
          <w:szCs w:val="20"/>
        </w:rPr>
        <w:t>attice</w:t>
      </w:r>
      <w:r w:rsidR="00594BD0" w:rsidRPr="00DF41EA">
        <w:rPr>
          <w:sz w:val="20"/>
          <w:szCs w:val="20"/>
        </w:rPr>
        <w:t xml:space="preserve">: </w:t>
      </w:r>
      <w:r w:rsidRPr="00DF41EA">
        <w:rPr>
          <w:sz w:val="20"/>
          <w:szCs w:val="20"/>
        </w:rPr>
        <w:t>t</w:t>
      </w:r>
      <w:r w:rsidR="00594BD0" w:rsidRPr="00DF41EA">
        <w:rPr>
          <w:sz w:val="20"/>
          <w:szCs w:val="20"/>
        </w:rPr>
        <w:t>he organized structure formed by metal atoms, where positive ions are surrounded by a sea of electrons</w:t>
      </w:r>
    </w:p>
    <w:p w14:paraId="24DCC04D" w14:textId="11F9C226" w:rsidR="00594BD0" w:rsidRPr="00DF41EA" w:rsidRDefault="00DF41EA" w:rsidP="00594BD0">
      <w:pPr>
        <w:pStyle w:val="ListParagraph"/>
        <w:numPr>
          <w:ilvl w:val="0"/>
          <w:numId w:val="27"/>
        </w:numPr>
        <w:rPr>
          <w:sz w:val="20"/>
          <w:szCs w:val="20"/>
        </w:rPr>
      </w:pPr>
      <w:r w:rsidRPr="00DF41EA">
        <w:rPr>
          <w:b/>
          <w:sz w:val="20"/>
          <w:szCs w:val="20"/>
        </w:rPr>
        <w:t>s</w:t>
      </w:r>
      <w:r w:rsidR="00594BD0" w:rsidRPr="00DF41EA">
        <w:rPr>
          <w:b/>
          <w:sz w:val="20"/>
          <w:szCs w:val="20"/>
        </w:rPr>
        <w:t xml:space="preserve">ea of </w:t>
      </w:r>
      <w:r w:rsidRPr="00DF41EA">
        <w:rPr>
          <w:b/>
          <w:sz w:val="20"/>
          <w:szCs w:val="20"/>
        </w:rPr>
        <w:t>e</w:t>
      </w:r>
      <w:r w:rsidR="000A7D09" w:rsidRPr="00DF41EA">
        <w:rPr>
          <w:b/>
          <w:sz w:val="20"/>
          <w:szCs w:val="20"/>
        </w:rPr>
        <w:t>lectrons</w:t>
      </w:r>
      <w:r w:rsidR="00594BD0" w:rsidRPr="00DF41EA">
        <w:rPr>
          <w:sz w:val="20"/>
          <w:szCs w:val="20"/>
        </w:rPr>
        <w:t xml:space="preserve">: </w:t>
      </w:r>
      <w:r w:rsidRPr="00DF41EA">
        <w:rPr>
          <w:sz w:val="20"/>
          <w:szCs w:val="20"/>
        </w:rPr>
        <w:t>a</w:t>
      </w:r>
      <w:r w:rsidR="00594BD0" w:rsidRPr="00DF41EA">
        <w:rPr>
          <w:sz w:val="20"/>
          <w:szCs w:val="20"/>
        </w:rPr>
        <w:t xml:space="preserve"> model </w:t>
      </w:r>
      <w:r w:rsidR="00670DF4" w:rsidRPr="00DF41EA">
        <w:rPr>
          <w:sz w:val="20"/>
          <w:szCs w:val="20"/>
        </w:rPr>
        <w:t xml:space="preserve">describes </w:t>
      </w:r>
      <w:r w:rsidR="00594BD0" w:rsidRPr="00DF41EA">
        <w:rPr>
          <w:sz w:val="20"/>
          <w:szCs w:val="20"/>
        </w:rPr>
        <w:t>how electrons are shared freely among metal atoms, allowing metals to conduct electricity</w:t>
      </w:r>
    </w:p>
    <w:p w14:paraId="43CA0B03" w14:textId="1995FA12" w:rsidR="00594BD0" w:rsidRPr="00DF41EA" w:rsidRDefault="00DF41EA" w:rsidP="00594BD0">
      <w:pPr>
        <w:pStyle w:val="ListParagraph"/>
        <w:numPr>
          <w:ilvl w:val="0"/>
          <w:numId w:val="27"/>
        </w:numPr>
        <w:rPr>
          <w:sz w:val="20"/>
          <w:szCs w:val="20"/>
        </w:rPr>
      </w:pPr>
      <w:r w:rsidRPr="00DF41EA">
        <w:rPr>
          <w:b/>
          <w:sz w:val="20"/>
          <w:szCs w:val="20"/>
        </w:rPr>
        <w:t>v</w:t>
      </w:r>
      <w:r w:rsidR="00594BD0" w:rsidRPr="00DF41EA">
        <w:rPr>
          <w:b/>
          <w:sz w:val="20"/>
          <w:szCs w:val="20"/>
        </w:rPr>
        <w:t xml:space="preserve">alence </w:t>
      </w:r>
      <w:r w:rsidRPr="00DF41EA">
        <w:rPr>
          <w:b/>
          <w:sz w:val="20"/>
          <w:szCs w:val="20"/>
        </w:rPr>
        <w:t>e</w:t>
      </w:r>
      <w:r w:rsidR="000A7D09" w:rsidRPr="00DF41EA">
        <w:rPr>
          <w:b/>
          <w:sz w:val="20"/>
          <w:szCs w:val="20"/>
        </w:rPr>
        <w:t>lectrons</w:t>
      </w:r>
      <w:r w:rsidR="00594BD0" w:rsidRPr="00DF41EA">
        <w:rPr>
          <w:sz w:val="20"/>
          <w:szCs w:val="20"/>
        </w:rPr>
        <w:t xml:space="preserve">: </w:t>
      </w:r>
      <w:r w:rsidRPr="00DF41EA">
        <w:rPr>
          <w:sz w:val="20"/>
          <w:szCs w:val="20"/>
        </w:rPr>
        <w:t>t</w:t>
      </w:r>
      <w:r w:rsidR="00594BD0" w:rsidRPr="00DF41EA">
        <w:rPr>
          <w:sz w:val="20"/>
          <w:szCs w:val="20"/>
        </w:rPr>
        <w:t>he outermost electrons of an atom, which are involved in bonding</w:t>
      </w:r>
    </w:p>
    <w:p w14:paraId="3BA0DE87" w14:textId="52ED1C07" w:rsidR="00B75721" w:rsidRPr="00DF41EA" w:rsidRDefault="00DF41EA" w:rsidP="00B75721">
      <w:pPr>
        <w:pStyle w:val="NoSpacing"/>
        <w:numPr>
          <w:ilvl w:val="0"/>
          <w:numId w:val="27"/>
        </w:numPr>
        <w:rPr>
          <w:rFonts w:ascii="Times New Roman" w:hAnsi="Times New Roman" w:cs="Times New Roman"/>
          <w:sz w:val="20"/>
          <w:szCs w:val="20"/>
        </w:rPr>
      </w:pPr>
      <w:proofErr w:type="spellStart"/>
      <w:r w:rsidRPr="00DF41EA">
        <w:rPr>
          <w:rFonts w:ascii="Times New Roman" w:hAnsi="Times New Roman" w:cs="Times New Roman"/>
          <w:b/>
          <w:sz w:val="20"/>
          <w:szCs w:val="20"/>
        </w:rPr>
        <w:t>a</w:t>
      </w:r>
      <w:r w:rsidR="00B75721" w:rsidRPr="00DF41EA">
        <w:rPr>
          <w:rFonts w:ascii="Times New Roman" w:hAnsi="Times New Roman" w:cs="Times New Roman"/>
          <w:b/>
          <w:sz w:val="20"/>
          <w:szCs w:val="20"/>
        </w:rPr>
        <w:t>ufbau</w:t>
      </w:r>
      <w:proofErr w:type="spellEnd"/>
      <w:r w:rsidR="00B75721" w:rsidRPr="00DF41EA">
        <w:rPr>
          <w:rFonts w:ascii="Times New Roman" w:hAnsi="Times New Roman" w:cs="Times New Roman"/>
          <w:b/>
          <w:sz w:val="20"/>
          <w:szCs w:val="20"/>
        </w:rPr>
        <w:t xml:space="preserve"> </w:t>
      </w:r>
      <w:r w:rsidRPr="00DF41EA">
        <w:rPr>
          <w:rFonts w:ascii="Times New Roman" w:hAnsi="Times New Roman" w:cs="Times New Roman"/>
          <w:b/>
          <w:sz w:val="20"/>
          <w:szCs w:val="20"/>
        </w:rPr>
        <w:t>p</w:t>
      </w:r>
      <w:r w:rsidR="00B75721" w:rsidRPr="00DF41EA">
        <w:rPr>
          <w:rFonts w:ascii="Times New Roman" w:hAnsi="Times New Roman" w:cs="Times New Roman"/>
          <w:b/>
          <w:sz w:val="20"/>
          <w:szCs w:val="20"/>
        </w:rPr>
        <w:t>rinciple</w:t>
      </w:r>
      <w:r w:rsidR="00B75721" w:rsidRPr="00DF41EA">
        <w:rPr>
          <w:rFonts w:ascii="Times New Roman" w:hAnsi="Times New Roman" w:cs="Times New Roman"/>
          <w:sz w:val="20"/>
          <w:szCs w:val="20"/>
        </w:rPr>
        <w:t xml:space="preserve">: </w:t>
      </w:r>
      <w:r w:rsidRPr="00DF41EA">
        <w:rPr>
          <w:rFonts w:ascii="Times New Roman" w:hAnsi="Times New Roman" w:cs="Times New Roman"/>
          <w:sz w:val="20"/>
          <w:szCs w:val="20"/>
        </w:rPr>
        <w:t>s</w:t>
      </w:r>
      <w:r w:rsidR="00B75721" w:rsidRPr="00DF41EA">
        <w:rPr>
          <w:rFonts w:ascii="Times New Roman" w:hAnsi="Times New Roman" w:cs="Times New Roman"/>
          <w:sz w:val="20"/>
          <w:szCs w:val="20"/>
        </w:rPr>
        <w:t>tates that electrons fill orbitals starting from the lowest energy level before moving to higher ones</w:t>
      </w:r>
    </w:p>
    <w:p w14:paraId="2585B1AB" w14:textId="6D4D3768" w:rsidR="00B75721" w:rsidRPr="00DF41EA" w:rsidRDefault="00DF41EA" w:rsidP="00B75721">
      <w:pPr>
        <w:pStyle w:val="NoSpacing"/>
        <w:numPr>
          <w:ilvl w:val="0"/>
          <w:numId w:val="27"/>
        </w:numPr>
        <w:rPr>
          <w:rFonts w:ascii="Times New Roman" w:hAnsi="Times New Roman" w:cs="Times New Roman"/>
          <w:sz w:val="20"/>
          <w:szCs w:val="20"/>
        </w:rPr>
      </w:pPr>
      <w:r w:rsidRPr="00DF41EA">
        <w:rPr>
          <w:rFonts w:ascii="Times New Roman" w:hAnsi="Times New Roman" w:cs="Times New Roman"/>
          <w:b/>
          <w:sz w:val="20"/>
          <w:szCs w:val="20"/>
        </w:rPr>
        <w:t>electron configuration:</w:t>
      </w:r>
      <w:r w:rsidRPr="00DF41EA">
        <w:rPr>
          <w:rFonts w:ascii="Times New Roman" w:hAnsi="Times New Roman" w:cs="Times New Roman"/>
          <w:sz w:val="20"/>
          <w:szCs w:val="20"/>
        </w:rPr>
        <w:t xml:space="preserve"> the arrangement of electrons in an atom's orbitals, which influences its chemical properties</w:t>
      </w:r>
    </w:p>
    <w:p w14:paraId="14FDB1AF" w14:textId="6F500E9B" w:rsidR="00B75721" w:rsidRPr="00DF41EA" w:rsidRDefault="00DF41EA" w:rsidP="00B75721">
      <w:pPr>
        <w:pStyle w:val="NoSpacing"/>
        <w:numPr>
          <w:ilvl w:val="0"/>
          <w:numId w:val="27"/>
        </w:numPr>
        <w:rPr>
          <w:rFonts w:ascii="Times New Roman" w:hAnsi="Times New Roman" w:cs="Times New Roman"/>
          <w:sz w:val="20"/>
          <w:szCs w:val="20"/>
        </w:rPr>
      </w:pPr>
      <w:r w:rsidRPr="00DF41EA">
        <w:rPr>
          <w:rFonts w:ascii="Times New Roman" w:hAnsi="Times New Roman" w:cs="Times New Roman"/>
          <w:b/>
          <w:sz w:val="20"/>
          <w:szCs w:val="20"/>
        </w:rPr>
        <w:t>hund's rule:</w:t>
      </w:r>
      <w:r w:rsidRPr="00DF41EA">
        <w:rPr>
          <w:rFonts w:ascii="Times New Roman" w:hAnsi="Times New Roman" w:cs="Times New Roman"/>
          <w:sz w:val="20"/>
          <w:szCs w:val="20"/>
        </w:rPr>
        <w:t xml:space="preserve"> electrons fill each orbital singly before pairing in orbitals of the same energy level</w:t>
      </w:r>
    </w:p>
    <w:p w14:paraId="639641C4" w14:textId="5DFDDE8F" w:rsidR="00B75721" w:rsidRPr="00DF41EA" w:rsidRDefault="00DF41EA" w:rsidP="00B75721">
      <w:pPr>
        <w:pStyle w:val="NoSpacing"/>
        <w:numPr>
          <w:ilvl w:val="0"/>
          <w:numId w:val="27"/>
        </w:numPr>
        <w:rPr>
          <w:rFonts w:ascii="Times New Roman" w:hAnsi="Times New Roman" w:cs="Times New Roman"/>
          <w:sz w:val="20"/>
          <w:szCs w:val="20"/>
        </w:rPr>
      </w:pPr>
      <w:r w:rsidRPr="00DF41EA">
        <w:rPr>
          <w:rFonts w:ascii="Times New Roman" w:hAnsi="Times New Roman" w:cs="Times New Roman"/>
          <w:b/>
          <w:sz w:val="20"/>
          <w:szCs w:val="20"/>
        </w:rPr>
        <w:t>orbital:</w:t>
      </w:r>
      <w:r w:rsidRPr="00DF41EA">
        <w:rPr>
          <w:rFonts w:ascii="Times New Roman" w:hAnsi="Times New Roman" w:cs="Times New Roman"/>
          <w:sz w:val="20"/>
          <w:szCs w:val="20"/>
        </w:rPr>
        <w:t xml:space="preserve"> a region around an atom's nucleus where electrons are most likely found</w:t>
      </w:r>
    </w:p>
    <w:p w14:paraId="1665E914" w14:textId="12122ABA" w:rsidR="00B75721" w:rsidRPr="00DF41EA" w:rsidRDefault="00DF41EA" w:rsidP="00B75721">
      <w:pPr>
        <w:pStyle w:val="NoSpacing"/>
        <w:numPr>
          <w:ilvl w:val="0"/>
          <w:numId w:val="27"/>
        </w:numPr>
        <w:rPr>
          <w:rFonts w:ascii="Times New Roman" w:hAnsi="Times New Roman" w:cs="Times New Roman"/>
          <w:sz w:val="20"/>
          <w:szCs w:val="20"/>
        </w:rPr>
      </w:pPr>
      <w:proofErr w:type="spellStart"/>
      <w:r w:rsidRPr="00DF41EA">
        <w:rPr>
          <w:rFonts w:ascii="Times New Roman" w:hAnsi="Times New Roman" w:cs="Times New Roman"/>
          <w:b/>
          <w:sz w:val="20"/>
          <w:szCs w:val="20"/>
        </w:rPr>
        <w:t>pauli</w:t>
      </w:r>
      <w:proofErr w:type="spellEnd"/>
      <w:r w:rsidRPr="00DF41EA">
        <w:rPr>
          <w:rFonts w:ascii="Times New Roman" w:hAnsi="Times New Roman" w:cs="Times New Roman"/>
          <w:b/>
          <w:sz w:val="20"/>
          <w:szCs w:val="20"/>
        </w:rPr>
        <w:t xml:space="preserve"> exclusion principle:</w:t>
      </w:r>
      <w:r w:rsidRPr="00DF41EA">
        <w:rPr>
          <w:rFonts w:ascii="Times New Roman" w:hAnsi="Times New Roman" w:cs="Times New Roman"/>
          <w:sz w:val="20"/>
          <w:szCs w:val="20"/>
        </w:rPr>
        <w:t xml:space="preserve"> each orbital can hold a maximum of two electrons with opposite spins</w:t>
      </w:r>
    </w:p>
    <w:p w14:paraId="5EAB54D1" w14:textId="46359E99" w:rsidR="00B75721" w:rsidRPr="00DF41EA" w:rsidRDefault="00DF41EA" w:rsidP="00B75721">
      <w:pPr>
        <w:pStyle w:val="NoSpacing"/>
        <w:numPr>
          <w:ilvl w:val="0"/>
          <w:numId w:val="27"/>
        </w:numPr>
        <w:rPr>
          <w:rFonts w:ascii="Times New Roman" w:hAnsi="Times New Roman" w:cs="Times New Roman"/>
          <w:sz w:val="20"/>
          <w:szCs w:val="20"/>
        </w:rPr>
      </w:pPr>
      <w:r w:rsidRPr="00DF41EA">
        <w:rPr>
          <w:rFonts w:ascii="Times New Roman" w:hAnsi="Times New Roman" w:cs="Times New Roman"/>
          <w:b/>
          <w:sz w:val="20"/>
          <w:szCs w:val="20"/>
        </w:rPr>
        <w:t>subshell (s, p, d, f):</w:t>
      </w:r>
      <w:r w:rsidRPr="00DF41EA">
        <w:rPr>
          <w:rFonts w:ascii="Times New Roman" w:hAnsi="Times New Roman" w:cs="Times New Roman"/>
          <w:sz w:val="20"/>
          <w:szCs w:val="20"/>
        </w:rPr>
        <w:t xml:space="preserve"> divisions within electron shells that describe the shape and energy of orbitals</w:t>
      </w:r>
    </w:p>
    <w:p w14:paraId="6DE1CABD" w14:textId="5B577BCF" w:rsidR="00B75721" w:rsidRPr="00DF41EA" w:rsidRDefault="00DF41EA" w:rsidP="00B75721">
      <w:pPr>
        <w:pStyle w:val="NoSpacing"/>
        <w:numPr>
          <w:ilvl w:val="0"/>
          <w:numId w:val="27"/>
        </w:numPr>
        <w:rPr>
          <w:rFonts w:ascii="Times New Roman" w:hAnsi="Times New Roman" w:cs="Times New Roman"/>
          <w:sz w:val="20"/>
          <w:szCs w:val="20"/>
        </w:rPr>
      </w:pPr>
      <w:r w:rsidRPr="00DF41EA">
        <w:rPr>
          <w:rFonts w:ascii="Times New Roman" w:hAnsi="Times New Roman" w:cs="Times New Roman"/>
          <w:b/>
          <w:sz w:val="20"/>
          <w:szCs w:val="20"/>
        </w:rPr>
        <w:t>quantum numbers (n, l, m</w:t>
      </w:r>
      <w:r w:rsidRPr="00DF41EA">
        <w:rPr>
          <w:rFonts w:ascii="Times New Roman" w:hAnsi="Times New Roman" w:cs="Times New Roman"/>
          <w:b/>
          <w:sz w:val="20"/>
          <w:szCs w:val="20"/>
          <w:vertAlign w:val="subscript"/>
        </w:rPr>
        <w:t>l</w:t>
      </w:r>
      <w:r w:rsidRPr="00DF41EA">
        <w:rPr>
          <w:rFonts w:ascii="Times New Roman" w:hAnsi="Times New Roman" w:cs="Times New Roman"/>
          <w:b/>
          <w:sz w:val="20"/>
          <w:szCs w:val="20"/>
        </w:rPr>
        <w:t xml:space="preserve">, </w:t>
      </w:r>
      <w:proofErr w:type="spellStart"/>
      <w:r w:rsidRPr="00DF41EA">
        <w:rPr>
          <w:rFonts w:ascii="Times New Roman" w:hAnsi="Times New Roman" w:cs="Times New Roman"/>
          <w:b/>
          <w:sz w:val="20"/>
          <w:szCs w:val="20"/>
        </w:rPr>
        <w:t>m</w:t>
      </w:r>
      <w:r w:rsidRPr="00DF41EA">
        <w:rPr>
          <w:rFonts w:ascii="Times New Roman" w:hAnsi="Times New Roman" w:cs="Times New Roman"/>
          <w:b/>
          <w:sz w:val="20"/>
          <w:szCs w:val="20"/>
          <w:vertAlign w:val="subscript"/>
        </w:rPr>
        <w:t>s</w:t>
      </w:r>
      <w:proofErr w:type="spellEnd"/>
      <w:r w:rsidRPr="00DF41EA">
        <w:rPr>
          <w:rFonts w:ascii="Times New Roman" w:hAnsi="Times New Roman" w:cs="Times New Roman"/>
          <w:b/>
          <w:sz w:val="20"/>
          <w:szCs w:val="20"/>
        </w:rPr>
        <w:t>):</w:t>
      </w:r>
      <w:r w:rsidRPr="00DF41EA">
        <w:rPr>
          <w:rFonts w:ascii="Times New Roman" w:hAnsi="Times New Roman" w:cs="Times New Roman"/>
          <w:sz w:val="20"/>
          <w:szCs w:val="20"/>
        </w:rPr>
        <w:t xml:space="preserve"> a set of four numbers that specify the position and properties of an electron in an atom</w:t>
      </w:r>
    </w:p>
    <w:p w14:paraId="0A2B9552" w14:textId="0C48AE68" w:rsidR="00B75721" w:rsidRPr="00DF41EA" w:rsidRDefault="00DF41EA" w:rsidP="00B75721">
      <w:pPr>
        <w:pStyle w:val="NoSpacing"/>
        <w:numPr>
          <w:ilvl w:val="0"/>
          <w:numId w:val="27"/>
        </w:numPr>
        <w:rPr>
          <w:rFonts w:ascii="Times New Roman" w:hAnsi="Times New Roman" w:cs="Times New Roman"/>
          <w:sz w:val="20"/>
          <w:szCs w:val="20"/>
        </w:rPr>
      </w:pPr>
      <w:r w:rsidRPr="00DF41EA">
        <w:rPr>
          <w:rFonts w:ascii="Times New Roman" w:hAnsi="Times New Roman" w:cs="Times New Roman"/>
          <w:b/>
          <w:sz w:val="20"/>
          <w:szCs w:val="20"/>
        </w:rPr>
        <w:t>electromagnetic spectrum:</w:t>
      </w:r>
      <w:r w:rsidRPr="00DF41EA">
        <w:rPr>
          <w:rFonts w:ascii="Times New Roman" w:hAnsi="Times New Roman" w:cs="Times New Roman"/>
          <w:sz w:val="20"/>
          <w:szCs w:val="20"/>
        </w:rPr>
        <w:t xml:space="preserve"> the range of all types of electromagnetic radiation, from radio waves to gamma rays</w:t>
      </w:r>
    </w:p>
    <w:p w14:paraId="450C2A8E" w14:textId="2EA508A0" w:rsidR="00B75721" w:rsidRPr="00DF41EA" w:rsidRDefault="00DF41EA" w:rsidP="00B75721">
      <w:pPr>
        <w:pStyle w:val="NoSpacing"/>
        <w:numPr>
          <w:ilvl w:val="0"/>
          <w:numId w:val="27"/>
        </w:numPr>
        <w:rPr>
          <w:rFonts w:ascii="Times New Roman" w:hAnsi="Times New Roman" w:cs="Times New Roman"/>
          <w:sz w:val="20"/>
          <w:szCs w:val="20"/>
        </w:rPr>
      </w:pPr>
      <w:r w:rsidRPr="00DF41EA">
        <w:rPr>
          <w:rFonts w:ascii="Times New Roman" w:hAnsi="Times New Roman" w:cs="Times New Roman"/>
          <w:b/>
          <w:sz w:val="20"/>
          <w:szCs w:val="20"/>
        </w:rPr>
        <w:t>gamma rays:</w:t>
      </w:r>
      <w:r w:rsidRPr="00DF41EA">
        <w:rPr>
          <w:rFonts w:ascii="Times New Roman" w:hAnsi="Times New Roman" w:cs="Times New Roman"/>
          <w:sz w:val="20"/>
          <w:szCs w:val="20"/>
        </w:rPr>
        <w:t xml:space="preserve"> high-energy radiation with short wavelengths, often used in medical imaging and cancer treatment</w:t>
      </w:r>
    </w:p>
    <w:p w14:paraId="7EC95329" w14:textId="06E58828" w:rsidR="00B75721" w:rsidRPr="00DF41EA" w:rsidRDefault="00DF41EA" w:rsidP="00B75721">
      <w:pPr>
        <w:pStyle w:val="NoSpacing"/>
        <w:numPr>
          <w:ilvl w:val="0"/>
          <w:numId w:val="27"/>
        </w:numPr>
        <w:rPr>
          <w:rFonts w:ascii="Times New Roman" w:hAnsi="Times New Roman" w:cs="Times New Roman"/>
          <w:sz w:val="20"/>
          <w:szCs w:val="20"/>
        </w:rPr>
      </w:pPr>
      <w:r w:rsidRPr="00DF41EA">
        <w:rPr>
          <w:rFonts w:ascii="Times New Roman" w:hAnsi="Times New Roman" w:cs="Times New Roman"/>
          <w:b/>
          <w:sz w:val="20"/>
          <w:szCs w:val="20"/>
        </w:rPr>
        <w:t>frequency:</w:t>
      </w:r>
      <w:r w:rsidRPr="00DF41EA">
        <w:rPr>
          <w:rFonts w:ascii="Times New Roman" w:hAnsi="Times New Roman" w:cs="Times New Roman"/>
          <w:sz w:val="20"/>
          <w:szCs w:val="20"/>
        </w:rPr>
        <w:t xml:space="preserve"> the number of waves passing a point per second, influencing radiation energy</w:t>
      </w:r>
    </w:p>
    <w:p w14:paraId="0C885A56" w14:textId="04031FBF" w:rsidR="00B75721" w:rsidRPr="00DF41EA" w:rsidRDefault="00DF41EA" w:rsidP="00B75721">
      <w:pPr>
        <w:pStyle w:val="NoSpacing"/>
        <w:numPr>
          <w:ilvl w:val="0"/>
          <w:numId w:val="27"/>
        </w:numPr>
        <w:rPr>
          <w:rFonts w:ascii="Times New Roman" w:hAnsi="Times New Roman" w:cs="Times New Roman"/>
          <w:sz w:val="20"/>
          <w:szCs w:val="20"/>
        </w:rPr>
      </w:pPr>
      <w:r w:rsidRPr="00DF41EA">
        <w:rPr>
          <w:rFonts w:ascii="Times New Roman" w:hAnsi="Times New Roman" w:cs="Times New Roman"/>
          <w:b/>
          <w:sz w:val="20"/>
          <w:szCs w:val="20"/>
        </w:rPr>
        <w:t>infrared radiation:</w:t>
      </w:r>
      <w:r w:rsidRPr="00DF41EA">
        <w:rPr>
          <w:rFonts w:ascii="Times New Roman" w:hAnsi="Times New Roman" w:cs="Times New Roman"/>
          <w:sz w:val="20"/>
          <w:szCs w:val="20"/>
        </w:rPr>
        <w:t xml:space="preserve"> part of the spectrum felt as heat, often used in thermal imaging</w:t>
      </w:r>
    </w:p>
    <w:p w14:paraId="65FE5441" w14:textId="38F0ABFF" w:rsidR="00B75721" w:rsidRPr="00DF41EA" w:rsidRDefault="00DF41EA" w:rsidP="00B75721">
      <w:pPr>
        <w:pStyle w:val="NoSpacing"/>
        <w:numPr>
          <w:ilvl w:val="0"/>
          <w:numId w:val="27"/>
        </w:numPr>
        <w:rPr>
          <w:rFonts w:ascii="Times New Roman" w:hAnsi="Times New Roman" w:cs="Times New Roman"/>
          <w:sz w:val="20"/>
          <w:szCs w:val="20"/>
        </w:rPr>
      </w:pPr>
      <w:r w:rsidRPr="00DF41EA">
        <w:rPr>
          <w:rFonts w:ascii="Times New Roman" w:hAnsi="Times New Roman" w:cs="Times New Roman"/>
          <w:b/>
          <w:sz w:val="20"/>
          <w:szCs w:val="20"/>
        </w:rPr>
        <w:t>microwaves:</w:t>
      </w:r>
      <w:r w:rsidRPr="00DF41EA">
        <w:rPr>
          <w:rFonts w:ascii="Times New Roman" w:hAnsi="Times New Roman" w:cs="Times New Roman"/>
          <w:sz w:val="20"/>
          <w:szCs w:val="20"/>
        </w:rPr>
        <w:t xml:space="preserve"> radiation with longer wavelengths than infrared, commonly used in cooking</w:t>
      </w:r>
    </w:p>
    <w:p w14:paraId="68F33899" w14:textId="71E6A90F" w:rsidR="00B75721" w:rsidRPr="00DF41EA" w:rsidRDefault="00DF41EA" w:rsidP="00B75721">
      <w:pPr>
        <w:pStyle w:val="NoSpacing"/>
        <w:numPr>
          <w:ilvl w:val="0"/>
          <w:numId w:val="27"/>
        </w:numPr>
        <w:rPr>
          <w:rFonts w:ascii="Times New Roman" w:hAnsi="Times New Roman" w:cs="Times New Roman"/>
          <w:sz w:val="20"/>
          <w:szCs w:val="20"/>
        </w:rPr>
      </w:pPr>
      <w:r w:rsidRPr="00DF41EA">
        <w:rPr>
          <w:rFonts w:ascii="Times New Roman" w:hAnsi="Times New Roman" w:cs="Times New Roman"/>
          <w:b/>
          <w:sz w:val="20"/>
          <w:szCs w:val="20"/>
        </w:rPr>
        <w:t>radio waves:</w:t>
      </w:r>
      <w:r w:rsidRPr="00DF41EA">
        <w:rPr>
          <w:rFonts w:ascii="Times New Roman" w:hAnsi="Times New Roman" w:cs="Times New Roman"/>
          <w:sz w:val="20"/>
          <w:szCs w:val="20"/>
        </w:rPr>
        <w:t xml:space="preserve"> low-energy waves with the longest wavelength, used in communication</w:t>
      </w:r>
    </w:p>
    <w:p w14:paraId="55CF3081" w14:textId="315A57CA" w:rsidR="00B75721" w:rsidRPr="00DF41EA" w:rsidRDefault="00DF41EA" w:rsidP="5CA7DDF2">
      <w:pPr>
        <w:pStyle w:val="NoSpacing"/>
        <w:numPr>
          <w:ilvl w:val="0"/>
          <w:numId w:val="27"/>
        </w:numPr>
        <w:rPr>
          <w:rFonts w:ascii="Times New Roman" w:hAnsi="Times New Roman" w:cs="Times New Roman"/>
          <w:sz w:val="20"/>
          <w:szCs w:val="20"/>
        </w:rPr>
      </w:pPr>
      <w:r w:rsidRPr="00DF41EA">
        <w:rPr>
          <w:rFonts w:ascii="Times New Roman" w:hAnsi="Times New Roman" w:cs="Times New Roman"/>
          <w:b/>
          <w:bCs/>
          <w:sz w:val="20"/>
          <w:szCs w:val="20"/>
        </w:rPr>
        <w:t>ultraviolet light:</w:t>
      </w:r>
      <w:r w:rsidRPr="00DF41EA">
        <w:rPr>
          <w:rFonts w:ascii="Times New Roman" w:hAnsi="Times New Roman" w:cs="Times New Roman"/>
          <w:sz w:val="20"/>
          <w:szCs w:val="20"/>
        </w:rPr>
        <w:t xml:space="preserve"> radiation with higher energy than visible light, responsible for causing sunburn</w:t>
      </w:r>
    </w:p>
    <w:p w14:paraId="0884A66C" w14:textId="3DCE608A" w:rsidR="00B75721" w:rsidRPr="00DF41EA" w:rsidRDefault="00DF41EA" w:rsidP="5CA7DDF2">
      <w:pPr>
        <w:pStyle w:val="NoSpacing"/>
        <w:numPr>
          <w:ilvl w:val="0"/>
          <w:numId w:val="27"/>
        </w:numPr>
        <w:rPr>
          <w:rFonts w:ascii="Times New Roman" w:hAnsi="Times New Roman" w:cs="Times New Roman"/>
          <w:sz w:val="20"/>
          <w:szCs w:val="20"/>
        </w:rPr>
      </w:pPr>
      <w:r w:rsidRPr="00DF41EA">
        <w:rPr>
          <w:rFonts w:ascii="Times New Roman" w:hAnsi="Times New Roman" w:cs="Times New Roman"/>
          <w:b/>
          <w:bCs/>
          <w:sz w:val="20"/>
          <w:szCs w:val="20"/>
        </w:rPr>
        <w:t>visible light:</w:t>
      </w:r>
      <w:r w:rsidRPr="00DF41EA">
        <w:rPr>
          <w:rFonts w:ascii="Times New Roman" w:hAnsi="Times New Roman" w:cs="Times New Roman"/>
          <w:sz w:val="20"/>
          <w:szCs w:val="20"/>
        </w:rPr>
        <w:t xml:space="preserve"> the portion of the spectrum detectable by human eyes, containing all the colors</w:t>
      </w:r>
    </w:p>
    <w:p w14:paraId="63F143BD" w14:textId="6B1FCB7D" w:rsidR="00B75721" w:rsidRPr="00DF41EA" w:rsidRDefault="00DF41EA" w:rsidP="00B75721">
      <w:pPr>
        <w:pStyle w:val="NoSpacing"/>
        <w:numPr>
          <w:ilvl w:val="0"/>
          <w:numId w:val="27"/>
        </w:numPr>
        <w:rPr>
          <w:rFonts w:ascii="Times New Roman" w:hAnsi="Times New Roman" w:cs="Times New Roman"/>
          <w:sz w:val="20"/>
          <w:szCs w:val="20"/>
        </w:rPr>
      </w:pPr>
      <w:r w:rsidRPr="00DF41EA">
        <w:rPr>
          <w:rFonts w:ascii="Times New Roman" w:hAnsi="Times New Roman" w:cs="Times New Roman"/>
          <w:b/>
          <w:sz w:val="20"/>
          <w:szCs w:val="20"/>
        </w:rPr>
        <w:t>wavelength:</w:t>
      </w:r>
      <w:r w:rsidRPr="00DF41EA">
        <w:rPr>
          <w:rFonts w:ascii="Times New Roman" w:hAnsi="Times New Roman" w:cs="Times New Roman"/>
          <w:sz w:val="20"/>
          <w:szCs w:val="20"/>
        </w:rPr>
        <w:t xml:space="preserve"> the distance between successive wave crests, inversely related to energy</w:t>
      </w:r>
    </w:p>
    <w:p w14:paraId="39C0A6F1" w14:textId="6B099ED9" w:rsidR="00B75721" w:rsidRPr="00DF41EA" w:rsidRDefault="00DF41EA" w:rsidP="00B75721">
      <w:pPr>
        <w:pStyle w:val="NoSpacing"/>
        <w:numPr>
          <w:ilvl w:val="0"/>
          <w:numId w:val="27"/>
        </w:numPr>
        <w:rPr>
          <w:rFonts w:ascii="Times New Roman" w:hAnsi="Times New Roman" w:cs="Times New Roman"/>
          <w:sz w:val="20"/>
          <w:szCs w:val="20"/>
        </w:rPr>
      </w:pPr>
      <w:r w:rsidRPr="00DF41EA">
        <w:rPr>
          <w:rFonts w:ascii="Times New Roman" w:hAnsi="Times New Roman" w:cs="Times New Roman"/>
          <w:b/>
          <w:sz w:val="20"/>
          <w:szCs w:val="20"/>
        </w:rPr>
        <w:t>x-rays:</w:t>
      </w:r>
      <w:r w:rsidRPr="00DF41EA">
        <w:rPr>
          <w:rFonts w:ascii="Times New Roman" w:hAnsi="Times New Roman" w:cs="Times New Roman"/>
          <w:sz w:val="20"/>
          <w:szCs w:val="20"/>
        </w:rPr>
        <w:t xml:space="preserve"> high-energy waves that can pass through soft tissue, used in medical imaging</w:t>
      </w:r>
    </w:p>
    <w:p w14:paraId="2ED13A01" w14:textId="08817F9F" w:rsidR="00B75721" w:rsidRPr="00DF41EA" w:rsidRDefault="00DF41EA" w:rsidP="5CA7DDF2">
      <w:pPr>
        <w:pStyle w:val="NoSpacing"/>
        <w:numPr>
          <w:ilvl w:val="0"/>
          <w:numId w:val="27"/>
        </w:numPr>
        <w:rPr>
          <w:rFonts w:ascii="Times New Roman" w:hAnsi="Times New Roman" w:cs="Times New Roman"/>
          <w:sz w:val="20"/>
          <w:szCs w:val="20"/>
        </w:rPr>
      </w:pPr>
      <w:r w:rsidRPr="00DF41EA">
        <w:rPr>
          <w:rFonts w:ascii="Times New Roman" w:hAnsi="Times New Roman" w:cs="Times New Roman"/>
          <w:b/>
          <w:bCs/>
          <w:sz w:val="20"/>
          <w:szCs w:val="20"/>
        </w:rPr>
        <w:t>absorption spectra:</w:t>
      </w:r>
      <w:r w:rsidRPr="00DF41EA">
        <w:rPr>
          <w:rFonts w:ascii="Times New Roman" w:hAnsi="Times New Roman" w:cs="Times New Roman"/>
          <w:sz w:val="20"/>
          <w:szCs w:val="20"/>
        </w:rPr>
        <w:t xml:space="preserve"> a spectrum showing dark lines where light is absorbed, indicating at this energy level, electrons jump to the high energy level</w:t>
      </w:r>
    </w:p>
    <w:p w14:paraId="2BAAF2A9" w14:textId="7E471870" w:rsidR="00B75721" w:rsidRPr="00DF41EA" w:rsidRDefault="00DF41EA" w:rsidP="21BA127D">
      <w:pPr>
        <w:pStyle w:val="NoSpacing"/>
        <w:numPr>
          <w:ilvl w:val="0"/>
          <w:numId w:val="27"/>
        </w:numPr>
        <w:rPr>
          <w:rFonts w:ascii="Times New Roman" w:hAnsi="Times New Roman" w:cs="Times New Roman"/>
          <w:sz w:val="20"/>
          <w:szCs w:val="20"/>
        </w:rPr>
      </w:pPr>
      <w:r w:rsidRPr="00DF41EA">
        <w:rPr>
          <w:rFonts w:ascii="Times New Roman" w:hAnsi="Times New Roman" w:cs="Times New Roman"/>
          <w:b/>
          <w:bCs/>
          <w:sz w:val="20"/>
          <w:szCs w:val="20"/>
        </w:rPr>
        <w:t>emission spectra:</w:t>
      </w:r>
      <w:r w:rsidRPr="00DF41EA">
        <w:rPr>
          <w:rFonts w:ascii="Times New Roman" w:hAnsi="Times New Roman" w:cs="Times New Roman"/>
          <w:sz w:val="20"/>
          <w:szCs w:val="20"/>
        </w:rPr>
        <w:t xml:space="preserve"> a spectrum is a collective form of wavelengths of light that are emitted from chemical compounds or when electrons transition from higher to lower energy states takes place represented as line depicts different wavelength of light appears on the spectrum</w:t>
      </w:r>
    </w:p>
    <w:p w14:paraId="582BFD02" w14:textId="4175F497" w:rsidR="00B75721" w:rsidRPr="00DF41EA" w:rsidRDefault="00DF41EA" w:rsidP="21BA127D">
      <w:pPr>
        <w:pStyle w:val="NoSpacing"/>
        <w:numPr>
          <w:ilvl w:val="0"/>
          <w:numId w:val="27"/>
        </w:numPr>
        <w:rPr>
          <w:rFonts w:ascii="Times New Roman" w:hAnsi="Times New Roman" w:cs="Times New Roman"/>
          <w:sz w:val="20"/>
          <w:szCs w:val="20"/>
        </w:rPr>
      </w:pPr>
      <w:r w:rsidRPr="00DF41EA">
        <w:rPr>
          <w:rFonts w:ascii="Times New Roman" w:hAnsi="Times New Roman" w:cs="Times New Roman"/>
          <w:b/>
          <w:bCs/>
          <w:sz w:val="20"/>
          <w:szCs w:val="20"/>
        </w:rPr>
        <w:t>energy level:</w:t>
      </w:r>
      <w:r w:rsidRPr="00DF41EA">
        <w:rPr>
          <w:rFonts w:ascii="Times New Roman" w:hAnsi="Times New Roman" w:cs="Times New Roman"/>
          <w:sz w:val="20"/>
          <w:szCs w:val="20"/>
        </w:rPr>
        <w:t xml:space="preserve"> a specific distance from the nucleus where an electron can be located, associated with a fixed energy</w:t>
      </w:r>
    </w:p>
    <w:p w14:paraId="2A9617BC" w14:textId="65352DE7" w:rsidR="00B75721" w:rsidRPr="00DF41EA" w:rsidRDefault="00DF41EA" w:rsidP="21BA127D">
      <w:pPr>
        <w:pStyle w:val="NoSpacing"/>
        <w:numPr>
          <w:ilvl w:val="0"/>
          <w:numId w:val="27"/>
        </w:numPr>
        <w:rPr>
          <w:rFonts w:ascii="Times New Roman" w:hAnsi="Times New Roman" w:cs="Times New Roman"/>
          <w:sz w:val="20"/>
          <w:szCs w:val="20"/>
        </w:rPr>
      </w:pPr>
      <w:r w:rsidRPr="00DF41EA">
        <w:rPr>
          <w:rFonts w:ascii="Times New Roman" w:hAnsi="Times New Roman" w:cs="Times New Roman"/>
          <w:b/>
          <w:bCs/>
          <w:sz w:val="20"/>
          <w:szCs w:val="20"/>
        </w:rPr>
        <w:t>photons:</w:t>
      </w:r>
      <w:r w:rsidRPr="00DF41EA">
        <w:rPr>
          <w:rFonts w:ascii="Times New Roman" w:hAnsi="Times New Roman" w:cs="Times New Roman"/>
          <w:sz w:val="20"/>
          <w:szCs w:val="20"/>
        </w:rPr>
        <w:t xml:space="preserve"> particles of light emitted when electrons transition go down between energy levels</w:t>
      </w:r>
    </w:p>
    <w:p w14:paraId="5B195140" w14:textId="14035FD8" w:rsidR="00B75721" w:rsidRPr="00DF41EA" w:rsidRDefault="00DF41EA" w:rsidP="00B75721">
      <w:pPr>
        <w:pStyle w:val="NoSpacing"/>
        <w:numPr>
          <w:ilvl w:val="0"/>
          <w:numId w:val="27"/>
        </w:numPr>
        <w:rPr>
          <w:rFonts w:ascii="Times New Roman" w:hAnsi="Times New Roman" w:cs="Times New Roman"/>
          <w:sz w:val="20"/>
          <w:szCs w:val="20"/>
        </w:rPr>
      </w:pPr>
      <w:r w:rsidRPr="00DF41EA">
        <w:rPr>
          <w:rFonts w:ascii="Times New Roman" w:hAnsi="Times New Roman" w:cs="Times New Roman"/>
          <w:b/>
          <w:sz w:val="20"/>
          <w:szCs w:val="20"/>
        </w:rPr>
        <w:t>transition:</w:t>
      </w:r>
      <w:r w:rsidRPr="00DF41EA">
        <w:rPr>
          <w:rFonts w:ascii="Times New Roman" w:hAnsi="Times New Roman" w:cs="Times New Roman"/>
          <w:sz w:val="20"/>
          <w:szCs w:val="20"/>
        </w:rPr>
        <w:t xml:space="preserve"> the movement of an electron between energy levels, releasing or absorbing energy</w:t>
      </w:r>
    </w:p>
    <w:p w14:paraId="754EE8CD" w14:textId="3F50A62A" w:rsidR="00B75721" w:rsidRPr="00DF41EA" w:rsidRDefault="00DF41EA" w:rsidP="5CA7DDF2">
      <w:pPr>
        <w:pStyle w:val="NoSpacing"/>
        <w:numPr>
          <w:ilvl w:val="0"/>
          <w:numId w:val="27"/>
        </w:numPr>
        <w:rPr>
          <w:rFonts w:ascii="Times New Roman" w:hAnsi="Times New Roman" w:cs="Times New Roman"/>
          <w:sz w:val="20"/>
          <w:szCs w:val="20"/>
        </w:rPr>
      </w:pPr>
      <w:r w:rsidRPr="00DF41EA">
        <w:rPr>
          <w:rFonts w:ascii="Times New Roman" w:hAnsi="Times New Roman" w:cs="Times New Roman"/>
          <w:b/>
          <w:bCs/>
          <w:sz w:val="20"/>
          <w:szCs w:val="20"/>
        </w:rPr>
        <w:t>atomic mass:</w:t>
      </w:r>
      <w:r w:rsidRPr="00DF41EA">
        <w:rPr>
          <w:rFonts w:ascii="Times New Roman" w:hAnsi="Times New Roman" w:cs="Times New Roman"/>
          <w:sz w:val="20"/>
          <w:szCs w:val="20"/>
        </w:rPr>
        <w:t xml:space="preserve"> the weighted average mass of an atom of the element, considering the different isotopes and their abundance</w:t>
      </w:r>
    </w:p>
    <w:p w14:paraId="6F45F788" w14:textId="65F9E846" w:rsidR="00B75721" w:rsidRPr="00DF41EA" w:rsidRDefault="00DF41EA" w:rsidP="00B75721">
      <w:pPr>
        <w:pStyle w:val="NoSpacing"/>
        <w:numPr>
          <w:ilvl w:val="0"/>
          <w:numId w:val="27"/>
        </w:numPr>
        <w:rPr>
          <w:rFonts w:ascii="Times New Roman" w:hAnsi="Times New Roman" w:cs="Times New Roman"/>
          <w:sz w:val="20"/>
          <w:szCs w:val="20"/>
        </w:rPr>
      </w:pPr>
      <w:r w:rsidRPr="00DF41EA">
        <w:rPr>
          <w:rFonts w:ascii="Times New Roman" w:hAnsi="Times New Roman" w:cs="Times New Roman"/>
          <w:b/>
          <w:sz w:val="20"/>
          <w:szCs w:val="20"/>
        </w:rPr>
        <w:t>atomic weight:</w:t>
      </w:r>
      <w:r w:rsidRPr="00DF41EA">
        <w:rPr>
          <w:rFonts w:ascii="Times New Roman" w:hAnsi="Times New Roman" w:cs="Times New Roman"/>
          <w:sz w:val="20"/>
          <w:szCs w:val="20"/>
        </w:rPr>
        <w:t xml:space="preserve"> often used interchangeably with atomic mass, though it typically refers to the average mass of atoms of an element, expressed in atomic mass units (u)</w:t>
      </w:r>
    </w:p>
    <w:p w14:paraId="6A360E5F" w14:textId="0C1CD55F" w:rsidR="00B75721" w:rsidRPr="00DF41EA" w:rsidRDefault="00B75721" w:rsidP="21BA127D">
      <w:pPr>
        <w:pStyle w:val="NoSpacing"/>
        <w:numPr>
          <w:ilvl w:val="0"/>
          <w:numId w:val="27"/>
        </w:numPr>
        <w:rPr>
          <w:rFonts w:ascii="Times New Roman" w:hAnsi="Times New Roman" w:cs="Times New Roman"/>
          <w:sz w:val="20"/>
          <w:szCs w:val="20"/>
        </w:rPr>
      </w:pPr>
      <w:commentRangeStart w:id="37"/>
      <w:commentRangeStart w:id="38"/>
      <w:commentRangeEnd w:id="37"/>
      <w:r w:rsidRPr="00DF41EA">
        <w:rPr>
          <w:rStyle w:val="CommentReference"/>
          <w:rFonts w:ascii="Times New Roman" w:hAnsi="Times New Roman" w:cs="Times New Roman"/>
          <w:sz w:val="20"/>
          <w:szCs w:val="20"/>
        </w:rPr>
        <w:commentReference w:id="37"/>
      </w:r>
      <w:commentRangeEnd w:id="38"/>
      <w:r w:rsidR="00910B24">
        <w:rPr>
          <w:rStyle w:val="CommentReference"/>
          <w:rFonts w:ascii="Times New Roman" w:eastAsia="Times New Roman" w:hAnsi="Times New Roman" w:cs="Times New Roman"/>
        </w:rPr>
        <w:commentReference w:id="38"/>
      </w:r>
      <w:r w:rsidR="00DF41EA" w:rsidRPr="00DF41EA">
        <w:rPr>
          <w:rFonts w:ascii="Times New Roman" w:hAnsi="Times New Roman" w:cs="Times New Roman"/>
          <w:sz w:val="20"/>
          <w:szCs w:val="20"/>
        </w:rPr>
        <w:t xml:space="preserve"> </w:t>
      </w:r>
    </w:p>
    <w:p w14:paraId="39947801" w14:textId="6C68AFBE" w:rsidR="00B75721" w:rsidRPr="00910B24" w:rsidRDefault="00DF41EA" w:rsidP="00910B24">
      <w:pPr>
        <w:pStyle w:val="NoSpacing"/>
        <w:numPr>
          <w:ilvl w:val="0"/>
          <w:numId w:val="27"/>
        </w:numPr>
        <w:rPr>
          <w:rFonts w:ascii="Times New Roman" w:hAnsi="Times New Roman" w:cs="Times New Roman"/>
          <w:sz w:val="20"/>
          <w:szCs w:val="20"/>
        </w:rPr>
      </w:pPr>
      <w:r w:rsidRPr="00DF41EA">
        <w:rPr>
          <w:rFonts w:ascii="Times New Roman" w:hAnsi="Times New Roman" w:cs="Times New Roman"/>
          <w:b/>
          <w:sz w:val="20"/>
          <w:szCs w:val="20"/>
        </w:rPr>
        <w:t>modern periodic table:</w:t>
      </w:r>
      <w:r w:rsidRPr="00DF41EA">
        <w:rPr>
          <w:rFonts w:ascii="Times New Roman" w:hAnsi="Times New Roman" w:cs="Times New Roman"/>
          <w:sz w:val="20"/>
          <w:szCs w:val="20"/>
        </w:rPr>
        <w:t xml:space="preserve"> the arrangement of elements by increasing atomic number, reflecting their properties and reactivity patterns</w:t>
      </w:r>
    </w:p>
    <w:p w14:paraId="0FCC8E04" w14:textId="010F263E" w:rsidR="00B75721" w:rsidRPr="00DF41EA" w:rsidRDefault="00DF41EA" w:rsidP="5CA7DDF2">
      <w:pPr>
        <w:pStyle w:val="NoSpacing"/>
        <w:numPr>
          <w:ilvl w:val="0"/>
          <w:numId w:val="27"/>
        </w:numPr>
        <w:rPr>
          <w:rFonts w:ascii="Times New Roman" w:hAnsi="Times New Roman" w:cs="Times New Roman"/>
          <w:sz w:val="20"/>
          <w:szCs w:val="20"/>
        </w:rPr>
      </w:pPr>
      <w:proofErr w:type="spellStart"/>
      <w:r w:rsidRPr="00DF41EA">
        <w:rPr>
          <w:rFonts w:ascii="Times New Roman" w:hAnsi="Times New Roman" w:cs="Times New Roman"/>
          <w:b/>
          <w:bCs/>
          <w:sz w:val="20"/>
          <w:szCs w:val="20"/>
        </w:rPr>
        <w:t>lewis</w:t>
      </w:r>
      <w:proofErr w:type="spellEnd"/>
      <w:r w:rsidRPr="00DF41EA">
        <w:rPr>
          <w:rFonts w:ascii="Times New Roman" w:hAnsi="Times New Roman" w:cs="Times New Roman"/>
          <w:b/>
          <w:bCs/>
          <w:sz w:val="20"/>
          <w:szCs w:val="20"/>
        </w:rPr>
        <w:t xml:space="preserve"> dot structure:</w:t>
      </w:r>
      <w:r w:rsidRPr="00DF41EA">
        <w:rPr>
          <w:rFonts w:ascii="Times New Roman" w:hAnsi="Times New Roman" w:cs="Times New Roman"/>
          <w:sz w:val="20"/>
          <w:szCs w:val="20"/>
        </w:rPr>
        <w:t xml:space="preserve"> a diagram showing an element's symbol surrounded by dots representing its valence electrons, useful for visualizing bonding</w:t>
      </w:r>
    </w:p>
    <w:p w14:paraId="3570E627" w14:textId="524375E8" w:rsidR="00B75721" w:rsidRPr="00DF41EA" w:rsidRDefault="00DF41EA" w:rsidP="5CA7DDF2">
      <w:pPr>
        <w:pStyle w:val="NoSpacing"/>
        <w:numPr>
          <w:ilvl w:val="0"/>
          <w:numId w:val="27"/>
        </w:numPr>
        <w:rPr>
          <w:rFonts w:ascii="Times New Roman" w:hAnsi="Times New Roman" w:cs="Times New Roman"/>
          <w:sz w:val="20"/>
          <w:szCs w:val="20"/>
        </w:rPr>
      </w:pPr>
      <w:r w:rsidRPr="00DF41EA">
        <w:rPr>
          <w:rFonts w:ascii="Times New Roman" w:hAnsi="Times New Roman" w:cs="Times New Roman"/>
          <w:b/>
          <w:bCs/>
          <w:sz w:val="20"/>
          <w:szCs w:val="20"/>
        </w:rPr>
        <w:t>groups and periods:</w:t>
      </w:r>
      <w:r w:rsidRPr="00DF41EA">
        <w:rPr>
          <w:rFonts w:ascii="Times New Roman" w:hAnsi="Times New Roman" w:cs="Times New Roman"/>
          <w:sz w:val="20"/>
          <w:szCs w:val="20"/>
        </w:rPr>
        <w:t xml:space="preserve"> groups are vertical columns in the periodic table where elements have similar properties, and periods are horizontal rows where properties gradually change</w:t>
      </w:r>
    </w:p>
    <w:p w14:paraId="473A3092" w14:textId="2F5B07B5" w:rsidR="00B75721" w:rsidRPr="00DF41EA" w:rsidRDefault="00DF41EA" w:rsidP="00B75721">
      <w:pPr>
        <w:pStyle w:val="NoSpacing"/>
        <w:numPr>
          <w:ilvl w:val="0"/>
          <w:numId w:val="27"/>
        </w:numPr>
        <w:rPr>
          <w:rFonts w:ascii="Times New Roman" w:hAnsi="Times New Roman" w:cs="Times New Roman"/>
          <w:sz w:val="20"/>
          <w:szCs w:val="20"/>
        </w:rPr>
      </w:pPr>
      <w:r w:rsidRPr="00DF41EA">
        <w:rPr>
          <w:rFonts w:ascii="Times New Roman" w:hAnsi="Times New Roman" w:cs="Times New Roman"/>
          <w:b/>
          <w:sz w:val="20"/>
          <w:szCs w:val="20"/>
        </w:rPr>
        <w:t>metals:</w:t>
      </w:r>
      <w:r w:rsidRPr="00DF41EA">
        <w:rPr>
          <w:rFonts w:ascii="Times New Roman" w:hAnsi="Times New Roman" w:cs="Times New Roman"/>
          <w:sz w:val="20"/>
          <w:szCs w:val="20"/>
        </w:rPr>
        <w:t xml:space="preserve"> elements, typically on the left side of the periodic table, characterized by high conductivity, malleability, and the tendency to lose electrons</w:t>
      </w:r>
    </w:p>
    <w:p w14:paraId="1E66390B" w14:textId="7CF3C860" w:rsidR="00B75721" w:rsidRPr="00DF41EA" w:rsidRDefault="00DF41EA" w:rsidP="5CA7DDF2">
      <w:pPr>
        <w:pStyle w:val="NoSpacing"/>
        <w:numPr>
          <w:ilvl w:val="0"/>
          <w:numId w:val="27"/>
        </w:numPr>
        <w:rPr>
          <w:rFonts w:ascii="Times New Roman" w:hAnsi="Times New Roman" w:cs="Times New Roman"/>
          <w:sz w:val="20"/>
          <w:szCs w:val="20"/>
        </w:rPr>
      </w:pPr>
      <w:r w:rsidRPr="00DF41EA">
        <w:rPr>
          <w:rFonts w:ascii="Times New Roman" w:hAnsi="Times New Roman" w:cs="Times New Roman"/>
          <w:b/>
          <w:bCs/>
          <w:sz w:val="20"/>
          <w:szCs w:val="20"/>
        </w:rPr>
        <w:t>metalloids:</w:t>
      </w:r>
      <w:r w:rsidRPr="00DF41EA">
        <w:rPr>
          <w:rFonts w:ascii="Times New Roman" w:hAnsi="Times New Roman" w:cs="Times New Roman"/>
          <w:sz w:val="20"/>
          <w:szCs w:val="20"/>
        </w:rPr>
        <w:t xml:space="preserve"> elements with properties between metals and nonmetals located along the “staircase” line on the periodic table</w:t>
      </w:r>
    </w:p>
    <w:p w14:paraId="52A712F7" w14:textId="3DB5A7D1" w:rsidR="00B75721" w:rsidRPr="00DF41EA" w:rsidRDefault="00DF41EA" w:rsidP="5CA7DDF2">
      <w:pPr>
        <w:pStyle w:val="NoSpacing"/>
        <w:numPr>
          <w:ilvl w:val="0"/>
          <w:numId w:val="27"/>
        </w:numPr>
        <w:rPr>
          <w:rFonts w:ascii="Times New Roman" w:hAnsi="Times New Roman" w:cs="Times New Roman"/>
          <w:sz w:val="20"/>
          <w:szCs w:val="20"/>
        </w:rPr>
      </w:pPr>
      <w:r w:rsidRPr="00DF41EA">
        <w:rPr>
          <w:rFonts w:ascii="Times New Roman" w:hAnsi="Times New Roman" w:cs="Times New Roman"/>
          <w:b/>
          <w:bCs/>
          <w:sz w:val="20"/>
          <w:szCs w:val="20"/>
        </w:rPr>
        <w:t>nonmetals:</w:t>
      </w:r>
      <w:r w:rsidRPr="00DF41EA">
        <w:rPr>
          <w:rFonts w:ascii="Times New Roman" w:hAnsi="Times New Roman" w:cs="Times New Roman"/>
          <w:sz w:val="20"/>
          <w:szCs w:val="20"/>
        </w:rPr>
        <w:t xml:space="preserve"> elements generally found on the right side of the periodic table; they tend to gain or share electrons and are often insulators</w:t>
      </w:r>
    </w:p>
    <w:p w14:paraId="6E8F81DE" w14:textId="7254E3D7" w:rsidR="00B75721" w:rsidRPr="00DF41EA" w:rsidRDefault="00DF41EA" w:rsidP="5CA7DDF2">
      <w:pPr>
        <w:pStyle w:val="NoSpacing"/>
        <w:numPr>
          <w:ilvl w:val="0"/>
          <w:numId w:val="27"/>
        </w:numPr>
        <w:rPr>
          <w:rFonts w:ascii="Times New Roman" w:hAnsi="Times New Roman" w:cs="Times New Roman"/>
          <w:sz w:val="20"/>
          <w:szCs w:val="20"/>
        </w:rPr>
      </w:pPr>
      <w:r w:rsidRPr="00DF41EA">
        <w:rPr>
          <w:rFonts w:ascii="Times New Roman" w:hAnsi="Times New Roman" w:cs="Times New Roman"/>
          <w:b/>
          <w:bCs/>
          <w:sz w:val="20"/>
          <w:szCs w:val="20"/>
        </w:rPr>
        <w:t>valence electrons:</w:t>
      </w:r>
      <w:r w:rsidRPr="00DF41EA">
        <w:rPr>
          <w:rFonts w:ascii="Times New Roman" w:hAnsi="Times New Roman" w:cs="Times New Roman"/>
          <w:sz w:val="20"/>
          <w:szCs w:val="20"/>
        </w:rPr>
        <w:t xml:space="preserve"> electrons in the outermost shell of an atom that determine its bonding behavior and chemical reactivity</w:t>
      </w:r>
    </w:p>
    <w:p w14:paraId="12761052" w14:textId="12EEE85D" w:rsidR="00B75721" w:rsidRPr="00DF41EA" w:rsidRDefault="00DF41EA" w:rsidP="00B75721">
      <w:pPr>
        <w:pStyle w:val="NoSpacing"/>
        <w:numPr>
          <w:ilvl w:val="0"/>
          <w:numId w:val="27"/>
        </w:numPr>
        <w:rPr>
          <w:rFonts w:ascii="Times New Roman" w:hAnsi="Times New Roman" w:cs="Times New Roman"/>
          <w:sz w:val="20"/>
          <w:szCs w:val="20"/>
        </w:rPr>
      </w:pPr>
      <w:r w:rsidRPr="00DF41EA">
        <w:rPr>
          <w:rFonts w:ascii="Times New Roman" w:hAnsi="Times New Roman" w:cs="Times New Roman"/>
          <w:b/>
          <w:sz w:val="20"/>
          <w:szCs w:val="20"/>
        </w:rPr>
        <w:lastRenderedPageBreak/>
        <w:t>atomic trends:</w:t>
      </w:r>
      <w:r w:rsidRPr="00DF41EA">
        <w:rPr>
          <w:rFonts w:ascii="Times New Roman" w:hAnsi="Times New Roman" w:cs="Times New Roman"/>
          <w:sz w:val="20"/>
          <w:szCs w:val="20"/>
        </w:rPr>
        <w:t xml:space="preserve"> regular patterns or variations in element properties (e.g., atomic size, ionization energy) across the periodic table</w:t>
      </w:r>
    </w:p>
    <w:p w14:paraId="565CD834" w14:textId="23691F9F" w:rsidR="00B75721" w:rsidRPr="00DF41EA" w:rsidRDefault="00DF41EA" w:rsidP="5CA7DDF2">
      <w:pPr>
        <w:pStyle w:val="NoSpacing"/>
        <w:numPr>
          <w:ilvl w:val="0"/>
          <w:numId w:val="27"/>
        </w:numPr>
        <w:rPr>
          <w:rFonts w:ascii="Times New Roman" w:hAnsi="Times New Roman" w:cs="Times New Roman"/>
          <w:sz w:val="20"/>
          <w:szCs w:val="20"/>
        </w:rPr>
      </w:pPr>
      <w:r w:rsidRPr="00DF41EA">
        <w:rPr>
          <w:rFonts w:ascii="Times New Roman" w:hAnsi="Times New Roman" w:cs="Times New Roman"/>
          <w:b/>
          <w:bCs/>
          <w:sz w:val="20"/>
          <w:szCs w:val="20"/>
        </w:rPr>
        <w:t>atomic radius:</w:t>
      </w:r>
      <w:r w:rsidRPr="00DF41EA">
        <w:rPr>
          <w:rFonts w:ascii="Times New Roman" w:hAnsi="Times New Roman" w:cs="Times New Roman"/>
          <w:sz w:val="20"/>
          <w:szCs w:val="20"/>
        </w:rPr>
        <w:t xml:space="preserve"> the average distance from the nucleus to the outermost electron, indicating the size of an atom</w:t>
      </w:r>
    </w:p>
    <w:p w14:paraId="42DF287E" w14:textId="322A7F79" w:rsidR="00B75721" w:rsidRPr="00DF41EA" w:rsidRDefault="00DF41EA" w:rsidP="00B75721">
      <w:pPr>
        <w:pStyle w:val="NoSpacing"/>
        <w:numPr>
          <w:ilvl w:val="0"/>
          <w:numId w:val="27"/>
        </w:numPr>
        <w:rPr>
          <w:rFonts w:ascii="Times New Roman" w:hAnsi="Times New Roman" w:cs="Times New Roman"/>
          <w:sz w:val="20"/>
          <w:szCs w:val="20"/>
        </w:rPr>
      </w:pPr>
      <w:r w:rsidRPr="00DF41EA">
        <w:rPr>
          <w:rFonts w:ascii="Times New Roman" w:hAnsi="Times New Roman" w:cs="Times New Roman"/>
          <w:b/>
          <w:sz w:val="20"/>
          <w:szCs w:val="20"/>
        </w:rPr>
        <w:t>electron affinity:</w:t>
      </w:r>
      <w:r w:rsidRPr="00DF41EA">
        <w:rPr>
          <w:rFonts w:ascii="Times New Roman" w:hAnsi="Times New Roman" w:cs="Times New Roman"/>
          <w:sz w:val="20"/>
          <w:szCs w:val="20"/>
        </w:rPr>
        <w:t xml:space="preserve"> the amount of energy released when an isolated gaseous atom gains an electron, reflecting its tendency to accept electrons</w:t>
      </w:r>
    </w:p>
    <w:p w14:paraId="06214F4E" w14:textId="4C674E0F" w:rsidR="00B75721" w:rsidRPr="00DF41EA" w:rsidRDefault="00DF41EA" w:rsidP="00B75721">
      <w:pPr>
        <w:pStyle w:val="NoSpacing"/>
        <w:numPr>
          <w:ilvl w:val="0"/>
          <w:numId w:val="27"/>
        </w:numPr>
        <w:rPr>
          <w:rFonts w:ascii="Times New Roman" w:hAnsi="Times New Roman" w:cs="Times New Roman"/>
          <w:sz w:val="20"/>
          <w:szCs w:val="20"/>
        </w:rPr>
      </w:pPr>
      <w:r w:rsidRPr="00DF41EA">
        <w:rPr>
          <w:rFonts w:ascii="Times New Roman" w:hAnsi="Times New Roman" w:cs="Times New Roman"/>
          <w:b/>
          <w:sz w:val="20"/>
          <w:szCs w:val="20"/>
        </w:rPr>
        <w:t>electronegativity:</w:t>
      </w:r>
      <w:r w:rsidRPr="00DF41EA">
        <w:rPr>
          <w:rFonts w:ascii="Times New Roman" w:hAnsi="Times New Roman" w:cs="Times New Roman"/>
          <w:sz w:val="20"/>
          <w:szCs w:val="20"/>
        </w:rPr>
        <w:t xml:space="preserve"> a measure of an atom's ability to attract electrons in a chemical bond, influencing molecule polarity</w:t>
      </w:r>
    </w:p>
    <w:p w14:paraId="6AE91316" w14:textId="435C70FC" w:rsidR="00B75721" w:rsidRPr="00DF41EA" w:rsidRDefault="00DF41EA" w:rsidP="5CA7DDF2">
      <w:pPr>
        <w:pStyle w:val="NoSpacing"/>
        <w:numPr>
          <w:ilvl w:val="0"/>
          <w:numId w:val="27"/>
        </w:numPr>
        <w:rPr>
          <w:rFonts w:ascii="Times New Roman" w:hAnsi="Times New Roman" w:cs="Times New Roman"/>
          <w:sz w:val="20"/>
          <w:szCs w:val="20"/>
        </w:rPr>
      </w:pPr>
      <w:r w:rsidRPr="00DF41EA">
        <w:rPr>
          <w:rFonts w:ascii="Times New Roman" w:hAnsi="Times New Roman" w:cs="Times New Roman"/>
          <w:b/>
          <w:bCs/>
          <w:sz w:val="20"/>
          <w:szCs w:val="20"/>
        </w:rPr>
        <w:t>ionization energy:</w:t>
      </w:r>
      <w:r w:rsidRPr="00DF41EA">
        <w:rPr>
          <w:rFonts w:ascii="Times New Roman" w:hAnsi="Times New Roman" w:cs="Times New Roman"/>
          <w:sz w:val="20"/>
          <w:szCs w:val="20"/>
        </w:rPr>
        <w:t xml:space="preserve"> the energy required to remove an electron from an isolated gaseous, indicating its reactivity and ability to form cations</w:t>
      </w:r>
    </w:p>
    <w:p w14:paraId="0A8E154D" w14:textId="5580A590" w:rsidR="00B75721" w:rsidRPr="00DF41EA" w:rsidRDefault="00DF41EA" w:rsidP="5CA7DDF2">
      <w:pPr>
        <w:pStyle w:val="NoSpacing"/>
        <w:numPr>
          <w:ilvl w:val="0"/>
          <w:numId w:val="27"/>
        </w:numPr>
        <w:rPr>
          <w:rFonts w:ascii="Times New Roman" w:hAnsi="Times New Roman" w:cs="Times New Roman"/>
          <w:sz w:val="20"/>
          <w:szCs w:val="20"/>
        </w:rPr>
      </w:pPr>
      <w:r w:rsidRPr="00DF41EA">
        <w:rPr>
          <w:rFonts w:ascii="Times New Roman" w:hAnsi="Times New Roman" w:cs="Times New Roman"/>
          <w:b/>
          <w:bCs/>
          <w:sz w:val="20"/>
          <w:szCs w:val="20"/>
        </w:rPr>
        <w:t>bond angle:</w:t>
      </w:r>
      <w:r w:rsidRPr="00DF41EA">
        <w:rPr>
          <w:rFonts w:ascii="Times New Roman" w:hAnsi="Times New Roman" w:cs="Times New Roman"/>
          <w:sz w:val="20"/>
          <w:szCs w:val="20"/>
        </w:rPr>
        <w:t xml:space="preserve"> the angle formed between three atoms across at least two bonds, determining molecular shape</w:t>
      </w:r>
    </w:p>
    <w:p w14:paraId="07D3EA71" w14:textId="6ED75263" w:rsidR="00B75721" w:rsidRPr="00DF41EA" w:rsidRDefault="00DF41EA" w:rsidP="00B75721">
      <w:pPr>
        <w:pStyle w:val="NoSpacing"/>
        <w:numPr>
          <w:ilvl w:val="0"/>
          <w:numId w:val="27"/>
        </w:numPr>
        <w:rPr>
          <w:rFonts w:ascii="Times New Roman" w:hAnsi="Times New Roman" w:cs="Times New Roman"/>
          <w:sz w:val="20"/>
          <w:szCs w:val="20"/>
        </w:rPr>
      </w:pPr>
      <w:r w:rsidRPr="00DF41EA">
        <w:rPr>
          <w:rFonts w:ascii="Times New Roman" w:hAnsi="Times New Roman" w:cs="Times New Roman"/>
          <w:b/>
          <w:sz w:val="20"/>
          <w:szCs w:val="20"/>
        </w:rPr>
        <w:t>electron pair repulsion:</w:t>
      </w:r>
      <w:r w:rsidRPr="00DF41EA">
        <w:rPr>
          <w:rFonts w:ascii="Times New Roman" w:hAnsi="Times New Roman" w:cs="Times New Roman"/>
          <w:sz w:val="20"/>
          <w:szCs w:val="20"/>
        </w:rPr>
        <w:t xml:space="preserve"> the principle that electron pairs around a central atom repel each other and arrange themselves to minimize this repulsion</w:t>
      </w:r>
    </w:p>
    <w:p w14:paraId="67D59EC1" w14:textId="026B70E9" w:rsidR="00B75721" w:rsidRPr="00DF41EA" w:rsidRDefault="00DF41EA" w:rsidP="00B75721">
      <w:pPr>
        <w:pStyle w:val="NoSpacing"/>
        <w:numPr>
          <w:ilvl w:val="0"/>
          <w:numId w:val="27"/>
        </w:numPr>
        <w:rPr>
          <w:rFonts w:ascii="Times New Roman" w:hAnsi="Times New Roman" w:cs="Times New Roman"/>
          <w:sz w:val="20"/>
          <w:szCs w:val="20"/>
        </w:rPr>
      </w:pPr>
      <w:r w:rsidRPr="00DF41EA">
        <w:rPr>
          <w:rFonts w:ascii="Times New Roman" w:hAnsi="Times New Roman" w:cs="Times New Roman"/>
          <w:b/>
          <w:sz w:val="20"/>
          <w:szCs w:val="20"/>
        </w:rPr>
        <w:t>lone pair:</w:t>
      </w:r>
      <w:r w:rsidRPr="00DF41EA">
        <w:rPr>
          <w:rFonts w:ascii="Times New Roman" w:hAnsi="Times New Roman" w:cs="Times New Roman"/>
          <w:sz w:val="20"/>
          <w:szCs w:val="20"/>
        </w:rPr>
        <w:t xml:space="preserve"> a pair of valence electrons not involved in bonding, which affects molecular geometry</w:t>
      </w:r>
    </w:p>
    <w:p w14:paraId="09384AAD" w14:textId="2C137B3C" w:rsidR="00B75721" w:rsidRPr="00DF41EA" w:rsidRDefault="00DF41EA" w:rsidP="00B75721">
      <w:pPr>
        <w:pStyle w:val="NoSpacing"/>
        <w:numPr>
          <w:ilvl w:val="0"/>
          <w:numId w:val="27"/>
        </w:numPr>
        <w:rPr>
          <w:rFonts w:ascii="Times New Roman" w:hAnsi="Times New Roman" w:cs="Times New Roman"/>
          <w:sz w:val="20"/>
          <w:szCs w:val="20"/>
        </w:rPr>
      </w:pPr>
      <w:r w:rsidRPr="00DF41EA">
        <w:rPr>
          <w:rFonts w:ascii="Times New Roman" w:hAnsi="Times New Roman" w:cs="Times New Roman"/>
          <w:b/>
          <w:sz w:val="20"/>
          <w:szCs w:val="20"/>
        </w:rPr>
        <w:t>molecular geometry:</w:t>
      </w:r>
      <w:r w:rsidRPr="00DF41EA">
        <w:rPr>
          <w:rFonts w:ascii="Times New Roman" w:hAnsi="Times New Roman" w:cs="Times New Roman"/>
          <w:sz w:val="20"/>
          <w:szCs w:val="20"/>
        </w:rPr>
        <w:t xml:space="preserve"> the three-dimensional arrangement of atoms in a molecule, influenced by electron pairs and bonding atoms</w:t>
      </w:r>
    </w:p>
    <w:p w14:paraId="4F958C4A" w14:textId="40CA4DB2" w:rsidR="00B75721" w:rsidRPr="00DF41EA" w:rsidRDefault="00DF41EA" w:rsidP="00B75721">
      <w:pPr>
        <w:pStyle w:val="NoSpacing"/>
        <w:numPr>
          <w:ilvl w:val="0"/>
          <w:numId w:val="27"/>
        </w:numPr>
        <w:rPr>
          <w:rFonts w:ascii="Times New Roman" w:hAnsi="Times New Roman" w:cs="Times New Roman"/>
          <w:sz w:val="20"/>
          <w:szCs w:val="20"/>
        </w:rPr>
      </w:pPr>
      <w:r w:rsidRPr="00DF41EA">
        <w:rPr>
          <w:rFonts w:ascii="Times New Roman" w:hAnsi="Times New Roman" w:cs="Times New Roman"/>
          <w:b/>
          <w:sz w:val="20"/>
          <w:szCs w:val="20"/>
        </w:rPr>
        <w:t>tetrahedral:</w:t>
      </w:r>
      <w:r w:rsidRPr="00DF41EA">
        <w:rPr>
          <w:rFonts w:ascii="Times New Roman" w:hAnsi="Times New Roman" w:cs="Times New Roman"/>
          <w:sz w:val="20"/>
          <w:szCs w:val="20"/>
        </w:rPr>
        <w:t xml:space="preserve"> a molecular shape where a central atom is bonded to four atoms at the corners of a tetrahedron, with bond angles of about 109.5°</w:t>
      </w:r>
    </w:p>
    <w:p w14:paraId="3733CAA0" w14:textId="2453E022" w:rsidR="00B75721" w:rsidRPr="00DF41EA" w:rsidRDefault="00DF41EA" w:rsidP="00B75721">
      <w:pPr>
        <w:pStyle w:val="NoSpacing"/>
        <w:numPr>
          <w:ilvl w:val="0"/>
          <w:numId w:val="27"/>
        </w:numPr>
        <w:rPr>
          <w:rFonts w:ascii="Times New Roman" w:hAnsi="Times New Roman" w:cs="Times New Roman"/>
          <w:sz w:val="20"/>
          <w:szCs w:val="20"/>
        </w:rPr>
      </w:pPr>
      <w:r w:rsidRPr="00DF41EA">
        <w:rPr>
          <w:rFonts w:ascii="Times New Roman" w:hAnsi="Times New Roman" w:cs="Times New Roman"/>
          <w:b/>
          <w:sz w:val="20"/>
          <w:szCs w:val="20"/>
        </w:rPr>
        <w:t>trigonal planar:</w:t>
      </w:r>
      <w:r w:rsidRPr="00DF41EA">
        <w:rPr>
          <w:rFonts w:ascii="Times New Roman" w:hAnsi="Times New Roman" w:cs="Times New Roman"/>
          <w:sz w:val="20"/>
          <w:szCs w:val="20"/>
        </w:rPr>
        <w:t xml:space="preserve"> a molecular shape with a central atom bonded to three atoms in a plane, with bond angles of about 120°</w:t>
      </w:r>
    </w:p>
    <w:p w14:paraId="58F12A80" w14:textId="4559E285" w:rsidR="00B75721" w:rsidRPr="00DF41EA" w:rsidRDefault="00DF41EA" w:rsidP="00B75721">
      <w:pPr>
        <w:pStyle w:val="NoSpacing"/>
        <w:numPr>
          <w:ilvl w:val="0"/>
          <w:numId w:val="27"/>
        </w:numPr>
        <w:rPr>
          <w:rFonts w:ascii="Times New Roman" w:hAnsi="Times New Roman" w:cs="Times New Roman"/>
          <w:sz w:val="20"/>
          <w:szCs w:val="20"/>
        </w:rPr>
      </w:pPr>
      <w:proofErr w:type="spellStart"/>
      <w:r w:rsidRPr="00DF41EA">
        <w:rPr>
          <w:rFonts w:ascii="Times New Roman" w:hAnsi="Times New Roman" w:cs="Times New Roman"/>
          <w:b/>
          <w:sz w:val="20"/>
          <w:szCs w:val="20"/>
        </w:rPr>
        <w:t>vsepr</w:t>
      </w:r>
      <w:proofErr w:type="spellEnd"/>
      <w:r w:rsidRPr="00DF41EA">
        <w:rPr>
          <w:rFonts w:ascii="Times New Roman" w:hAnsi="Times New Roman" w:cs="Times New Roman"/>
          <w:b/>
          <w:sz w:val="20"/>
          <w:szCs w:val="20"/>
        </w:rPr>
        <w:t xml:space="preserve"> theory:</w:t>
      </w:r>
      <w:r w:rsidRPr="00DF41EA">
        <w:rPr>
          <w:rFonts w:ascii="Times New Roman" w:hAnsi="Times New Roman" w:cs="Times New Roman"/>
          <w:sz w:val="20"/>
          <w:szCs w:val="20"/>
        </w:rPr>
        <w:t xml:space="preserve"> valence shell electron pair repulsion theory, used to predict molecular shapes based on electron pair repulsions around a central atom</w:t>
      </w:r>
    </w:p>
    <w:p w14:paraId="36F84A31" w14:textId="19AB605E" w:rsidR="00B75721" w:rsidRPr="00DF41EA" w:rsidRDefault="00DF41EA" w:rsidP="00B75721">
      <w:pPr>
        <w:pStyle w:val="NoSpacing"/>
        <w:numPr>
          <w:ilvl w:val="0"/>
          <w:numId w:val="27"/>
        </w:numPr>
        <w:rPr>
          <w:rFonts w:ascii="Times New Roman" w:hAnsi="Times New Roman" w:cs="Times New Roman"/>
          <w:sz w:val="20"/>
          <w:szCs w:val="20"/>
        </w:rPr>
      </w:pPr>
      <w:r w:rsidRPr="00DF41EA">
        <w:rPr>
          <w:rFonts w:ascii="Times New Roman" w:hAnsi="Times New Roman" w:cs="Times New Roman"/>
          <w:b/>
          <w:sz w:val="20"/>
          <w:szCs w:val="20"/>
        </w:rPr>
        <w:t>boiling point:</w:t>
      </w:r>
      <w:r w:rsidRPr="00DF41EA">
        <w:rPr>
          <w:rFonts w:ascii="Times New Roman" w:hAnsi="Times New Roman" w:cs="Times New Roman"/>
          <w:sz w:val="20"/>
          <w:szCs w:val="20"/>
        </w:rPr>
        <w:t xml:space="preserve"> the temperature at which a liquid becomes a gas, affected by intermolecular forces</w:t>
      </w:r>
    </w:p>
    <w:p w14:paraId="6E42FD89" w14:textId="4A94B112" w:rsidR="00B75721" w:rsidRPr="00DF41EA" w:rsidRDefault="00DF41EA" w:rsidP="00B75721">
      <w:pPr>
        <w:pStyle w:val="NoSpacing"/>
        <w:numPr>
          <w:ilvl w:val="0"/>
          <w:numId w:val="27"/>
        </w:numPr>
        <w:rPr>
          <w:rFonts w:ascii="Times New Roman" w:hAnsi="Times New Roman" w:cs="Times New Roman"/>
          <w:sz w:val="20"/>
          <w:szCs w:val="20"/>
        </w:rPr>
      </w:pPr>
      <w:r w:rsidRPr="00DF41EA">
        <w:rPr>
          <w:rFonts w:ascii="Times New Roman" w:hAnsi="Times New Roman" w:cs="Times New Roman"/>
          <w:b/>
          <w:sz w:val="20"/>
          <w:szCs w:val="20"/>
        </w:rPr>
        <w:t>dipole-dipole forces:</w:t>
      </w:r>
      <w:r w:rsidRPr="00DF41EA">
        <w:rPr>
          <w:rFonts w:ascii="Times New Roman" w:hAnsi="Times New Roman" w:cs="Times New Roman"/>
          <w:sz w:val="20"/>
          <w:szCs w:val="20"/>
        </w:rPr>
        <w:t xml:space="preserve"> attractions between polar molecules, where partial charges on one molecule attract opposite charges on another</w:t>
      </w:r>
    </w:p>
    <w:p w14:paraId="1B055267" w14:textId="3EFB4491" w:rsidR="00B75721" w:rsidRPr="00DF41EA" w:rsidRDefault="00DF41EA" w:rsidP="5CA7DDF2">
      <w:pPr>
        <w:pStyle w:val="NoSpacing"/>
        <w:numPr>
          <w:ilvl w:val="0"/>
          <w:numId w:val="27"/>
        </w:numPr>
        <w:rPr>
          <w:rFonts w:ascii="Times New Roman" w:hAnsi="Times New Roman" w:cs="Times New Roman"/>
          <w:sz w:val="20"/>
          <w:szCs w:val="20"/>
        </w:rPr>
      </w:pPr>
      <w:r w:rsidRPr="00DF41EA">
        <w:rPr>
          <w:rFonts w:ascii="Times New Roman" w:hAnsi="Times New Roman" w:cs="Times New Roman"/>
          <w:b/>
          <w:bCs/>
          <w:sz w:val="20"/>
          <w:szCs w:val="20"/>
        </w:rPr>
        <w:t>dipole moment:</w:t>
      </w:r>
      <w:r w:rsidRPr="00DF41EA">
        <w:rPr>
          <w:rFonts w:ascii="Times New Roman" w:hAnsi="Times New Roman" w:cs="Times New Roman"/>
          <w:sz w:val="20"/>
          <w:szCs w:val="20"/>
        </w:rPr>
        <w:t xml:space="preserve"> a measure of the polarity of a molecule with a positive and a negative pole</w:t>
      </w:r>
    </w:p>
    <w:p w14:paraId="363706F8" w14:textId="0C401C8D" w:rsidR="00B75721" w:rsidRPr="00DF41EA" w:rsidRDefault="00DF41EA" w:rsidP="5CA7DDF2">
      <w:pPr>
        <w:pStyle w:val="NoSpacing"/>
        <w:numPr>
          <w:ilvl w:val="0"/>
          <w:numId w:val="27"/>
        </w:numPr>
        <w:rPr>
          <w:rFonts w:ascii="Times New Roman" w:hAnsi="Times New Roman" w:cs="Times New Roman"/>
          <w:sz w:val="20"/>
          <w:szCs w:val="20"/>
        </w:rPr>
      </w:pPr>
      <w:r w:rsidRPr="00DF41EA">
        <w:rPr>
          <w:rFonts w:ascii="Times New Roman" w:hAnsi="Times New Roman" w:cs="Times New Roman"/>
          <w:b/>
          <w:bCs/>
          <w:sz w:val="20"/>
          <w:szCs w:val="20"/>
        </w:rPr>
        <w:t>hydrogen bonding:</w:t>
      </w:r>
      <w:r w:rsidRPr="00DF41EA">
        <w:rPr>
          <w:rFonts w:ascii="Times New Roman" w:hAnsi="Times New Roman" w:cs="Times New Roman"/>
          <w:sz w:val="20"/>
          <w:szCs w:val="20"/>
        </w:rPr>
        <w:t xml:space="preserve"> a strong intermolecular force occurs when hydrogen is bonded to a highly electronegative atom, significantly impacting properties like boiling point and viscosity</w:t>
      </w:r>
    </w:p>
    <w:p w14:paraId="781331DB" w14:textId="1293F3F7" w:rsidR="00B75721" w:rsidRPr="00DF41EA" w:rsidRDefault="00DF41EA" w:rsidP="00B75721">
      <w:pPr>
        <w:pStyle w:val="NoSpacing"/>
        <w:numPr>
          <w:ilvl w:val="0"/>
          <w:numId w:val="27"/>
        </w:numPr>
        <w:rPr>
          <w:rFonts w:ascii="Times New Roman" w:hAnsi="Times New Roman" w:cs="Times New Roman"/>
          <w:sz w:val="20"/>
          <w:szCs w:val="20"/>
        </w:rPr>
      </w:pPr>
      <w:r w:rsidRPr="00DF41EA">
        <w:rPr>
          <w:rFonts w:ascii="Times New Roman" w:hAnsi="Times New Roman" w:cs="Times New Roman"/>
          <w:b/>
          <w:sz w:val="20"/>
          <w:szCs w:val="20"/>
        </w:rPr>
        <w:t>intermolecular forces:</w:t>
      </w:r>
      <w:r w:rsidRPr="00DF41EA">
        <w:rPr>
          <w:rFonts w:ascii="Times New Roman" w:hAnsi="Times New Roman" w:cs="Times New Roman"/>
          <w:sz w:val="20"/>
          <w:szCs w:val="20"/>
        </w:rPr>
        <w:t xml:space="preserve"> forces of attraction or repulsion between molecules, influencing their physical properties</w:t>
      </w:r>
    </w:p>
    <w:p w14:paraId="136C8FA1" w14:textId="05BBAF48" w:rsidR="00B75721" w:rsidRPr="00DF41EA" w:rsidRDefault="00DF41EA" w:rsidP="00B75721">
      <w:pPr>
        <w:pStyle w:val="NoSpacing"/>
        <w:numPr>
          <w:ilvl w:val="0"/>
          <w:numId w:val="27"/>
        </w:numPr>
        <w:rPr>
          <w:rFonts w:ascii="Times New Roman" w:hAnsi="Times New Roman" w:cs="Times New Roman"/>
          <w:sz w:val="20"/>
          <w:szCs w:val="20"/>
        </w:rPr>
      </w:pPr>
      <w:proofErr w:type="spellStart"/>
      <w:r w:rsidRPr="00DF41EA">
        <w:rPr>
          <w:rFonts w:ascii="Times New Roman" w:hAnsi="Times New Roman" w:cs="Times New Roman"/>
          <w:b/>
          <w:sz w:val="20"/>
          <w:szCs w:val="20"/>
        </w:rPr>
        <w:t>london</w:t>
      </w:r>
      <w:proofErr w:type="spellEnd"/>
      <w:r w:rsidRPr="00DF41EA">
        <w:rPr>
          <w:rFonts w:ascii="Times New Roman" w:hAnsi="Times New Roman" w:cs="Times New Roman"/>
          <w:b/>
          <w:sz w:val="20"/>
          <w:szCs w:val="20"/>
        </w:rPr>
        <w:t xml:space="preserve"> dispersion forces:</w:t>
      </w:r>
      <w:r w:rsidRPr="00DF41EA">
        <w:rPr>
          <w:rFonts w:ascii="Times New Roman" w:hAnsi="Times New Roman" w:cs="Times New Roman"/>
          <w:sz w:val="20"/>
          <w:szCs w:val="20"/>
        </w:rPr>
        <w:t xml:space="preserve"> weak, temporary forces due to momentary electron distributions, present in all molecules but dominant in nonpolar ones</w:t>
      </w:r>
    </w:p>
    <w:p w14:paraId="46CECAB6" w14:textId="3EEC2E5E" w:rsidR="00B75721" w:rsidRPr="00DF41EA" w:rsidRDefault="00DF41EA" w:rsidP="5CA7DDF2">
      <w:pPr>
        <w:pStyle w:val="NoSpacing"/>
        <w:numPr>
          <w:ilvl w:val="0"/>
          <w:numId w:val="27"/>
        </w:numPr>
        <w:rPr>
          <w:rFonts w:ascii="Times New Roman" w:hAnsi="Times New Roman" w:cs="Times New Roman"/>
          <w:sz w:val="20"/>
          <w:szCs w:val="20"/>
        </w:rPr>
      </w:pPr>
      <w:r w:rsidRPr="00DF41EA">
        <w:rPr>
          <w:rFonts w:ascii="Times New Roman" w:hAnsi="Times New Roman" w:cs="Times New Roman"/>
          <w:b/>
          <w:bCs/>
          <w:sz w:val="20"/>
          <w:szCs w:val="20"/>
        </w:rPr>
        <w:t>melting point:</w:t>
      </w:r>
      <w:r w:rsidRPr="00DF41EA">
        <w:rPr>
          <w:rFonts w:ascii="Times New Roman" w:hAnsi="Times New Roman" w:cs="Times New Roman"/>
          <w:sz w:val="20"/>
          <w:szCs w:val="20"/>
        </w:rPr>
        <w:t xml:space="preserve"> the temperature at which a solid turns into a liquid, impacted by the strength of intermolecular forces</w:t>
      </w:r>
    </w:p>
    <w:p w14:paraId="06437CF1" w14:textId="3187B9B5" w:rsidR="00B75721" w:rsidRPr="00DF41EA" w:rsidRDefault="00DF41EA" w:rsidP="00B75721">
      <w:pPr>
        <w:pStyle w:val="NoSpacing"/>
        <w:numPr>
          <w:ilvl w:val="0"/>
          <w:numId w:val="27"/>
        </w:numPr>
        <w:rPr>
          <w:rFonts w:ascii="Times New Roman" w:hAnsi="Times New Roman" w:cs="Times New Roman"/>
          <w:sz w:val="20"/>
          <w:szCs w:val="20"/>
        </w:rPr>
      </w:pPr>
      <w:r w:rsidRPr="00DF41EA">
        <w:rPr>
          <w:rFonts w:ascii="Times New Roman" w:hAnsi="Times New Roman" w:cs="Times New Roman"/>
          <w:b/>
          <w:sz w:val="20"/>
          <w:szCs w:val="20"/>
        </w:rPr>
        <w:t>polarity:</w:t>
      </w:r>
      <w:r w:rsidRPr="00DF41EA">
        <w:rPr>
          <w:rFonts w:ascii="Times New Roman" w:hAnsi="Times New Roman" w:cs="Times New Roman"/>
          <w:sz w:val="20"/>
          <w:szCs w:val="20"/>
        </w:rPr>
        <w:t xml:space="preserve"> the distribution of electrical charge over atoms in a molecule, leading to positive and negative regions</w:t>
      </w:r>
    </w:p>
    <w:p w14:paraId="661CCE57" w14:textId="6256A869" w:rsidR="00B75721" w:rsidRPr="00DF41EA" w:rsidRDefault="00DF41EA" w:rsidP="00B75721">
      <w:pPr>
        <w:pStyle w:val="NoSpacing"/>
        <w:numPr>
          <w:ilvl w:val="0"/>
          <w:numId w:val="27"/>
        </w:numPr>
        <w:rPr>
          <w:rFonts w:ascii="Times New Roman" w:hAnsi="Times New Roman" w:cs="Times New Roman"/>
          <w:sz w:val="20"/>
          <w:szCs w:val="20"/>
        </w:rPr>
      </w:pPr>
      <w:r w:rsidRPr="00DF41EA">
        <w:rPr>
          <w:rFonts w:ascii="Times New Roman" w:hAnsi="Times New Roman" w:cs="Times New Roman"/>
          <w:b/>
          <w:sz w:val="20"/>
          <w:szCs w:val="20"/>
        </w:rPr>
        <w:t>solubility:</w:t>
      </w:r>
      <w:r w:rsidRPr="00DF41EA">
        <w:rPr>
          <w:rFonts w:ascii="Times New Roman" w:hAnsi="Times New Roman" w:cs="Times New Roman"/>
          <w:sz w:val="20"/>
          <w:szCs w:val="20"/>
        </w:rPr>
        <w:t xml:space="preserve"> the ability of a substance to dissolve in a solvent, often dependent on polarity</w:t>
      </w:r>
    </w:p>
    <w:p w14:paraId="38193F5F" w14:textId="20C28AE1" w:rsidR="00B75721" w:rsidRPr="00DF41EA" w:rsidRDefault="00DF41EA" w:rsidP="00B75721">
      <w:pPr>
        <w:pStyle w:val="ListParagraph"/>
        <w:numPr>
          <w:ilvl w:val="0"/>
          <w:numId w:val="27"/>
        </w:numPr>
        <w:rPr>
          <w:sz w:val="20"/>
          <w:szCs w:val="20"/>
        </w:rPr>
      </w:pPr>
      <w:r w:rsidRPr="00DF41EA">
        <w:rPr>
          <w:b/>
          <w:sz w:val="20"/>
          <w:szCs w:val="20"/>
        </w:rPr>
        <w:t>viscosity</w:t>
      </w:r>
      <w:r w:rsidRPr="00DF41EA">
        <w:rPr>
          <w:sz w:val="20"/>
          <w:szCs w:val="20"/>
        </w:rPr>
        <w:t>: a measure of a fluid's resistance to flow, influenced by intermolecular attractions</w:t>
      </w:r>
    </w:p>
    <w:p w14:paraId="273EB4E0" w14:textId="2F7A3192" w:rsidR="00C17758" w:rsidRPr="00B75721" w:rsidRDefault="00C17758" w:rsidP="00387098">
      <w:pPr>
        <w:pStyle w:val="BodyText"/>
        <w:spacing w:line="280" w:lineRule="auto"/>
        <w:ind w:left="720" w:right="-720"/>
        <w:rPr>
          <w:rFonts w:asciiTheme="minorHAnsi" w:hAnsiTheme="minorHAnsi" w:cstheme="minorHAnsi"/>
          <w:sz w:val="22"/>
          <w:szCs w:val="22"/>
        </w:rPr>
      </w:pPr>
      <w:r w:rsidRPr="00B75721">
        <w:rPr>
          <w:rFonts w:asciiTheme="minorHAnsi" w:hAnsiTheme="minorHAnsi" w:cstheme="minorHAnsi"/>
          <w:sz w:val="22"/>
          <w:szCs w:val="22"/>
        </w:rPr>
        <w:br/>
      </w:r>
    </w:p>
    <w:p w14:paraId="0CDD82B3" w14:textId="73A1EE25" w:rsidR="0009673F" w:rsidRPr="001976C2" w:rsidRDefault="00F26C79" w:rsidP="00E15D7B">
      <w:pPr>
        <w:ind w:right="1220"/>
        <w:rPr>
          <w:rStyle w:val="Strong"/>
          <w:rFonts w:eastAsia="Arial"/>
          <w:iCs/>
          <w:sz w:val="20"/>
          <w:szCs w:val="20"/>
        </w:rPr>
      </w:pPr>
      <w:bookmarkStart w:id="39" w:name="_Toc179494549"/>
      <w:r w:rsidRPr="001976C2">
        <w:rPr>
          <w:rStyle w:val="Strong"/>
          <w:rFonts w:eastAsia="Arial"/>
          <w:iCs/>
          <w:sz w:val="20"/>
          <w:szCs w:val="20"/>
        </w:rPr>
        <w:t xml:space="preserve">Key </w:t>
      </w:r>
      <w:r w:rsidR="000A7D09" w:rsidRPr="001976C2">
        <w:rPr>
          <w:rStyle w:val="Strong"/>
          <w:rFonts w:eastAsia="Arial"/>
          <w:iCs/>
          <w:sz w:val="20"/>
          <w:szCs w:val="20"/>
        </w:rPr>
        <w:t>Images</w:t>
      </w:r>
      <w:bookmarkEnd w:id="39"/>
    </w:p>
    <w:p w14:paraId="62254160" w14:textId="4E719BF7" w:rsidR="00F26C79" w:rsidRDefault="00F26C79" w:rsidP="00D44334">
      <w:pPr>
        <w:pStyle w:val="BodyText"/>
        <w:spacing w:before="5"/>
        <w:ind w:right="1220"/>
        <w:jc w:val="center"/>
        <w:rPr>
          <w:sz w:val="26"/>
        </w:rPr>
      </w:pPr>
      <w:commentRangeStart w:id="40"/>
      <w:r w:rsidRPr="00C169A2">
        <w:rPr>
          <w:noProof/>
        </w:rPr>
        <w:drawing>
          <wp:inline distT="0" distB="0" distL="0" distR="0" wp14:anchorId="0FA4E279" wp14:editId="2B2A81BA">
            <wp:extent cx="3565384" cy="176085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21289"/>
                    <a:stretch/>
                  </pic:blipFill>
                  <pic:spPr bwMode="auto">
                    <a:xfrm>
                      <a:off x="0" y="0"/>
                      <a:ext cx="3566160" cy="1761238"/>
                    </a:xfrm>
                    <a:prstGeom prst="rect">
                      <a:avLst/>
                    </a:prstGeom>
                    <a:noFill/>
                    <a:ln>
                      <a:noFill/>
                    </a:ln>
                    <a:extLst>
                      <a:ext uri="{53640926-AAD7-44D8-BBD7-CCE9431645EC}">
                        <a14:shadowObscured xmlns:a14="http://schemas.microsoft.com/office/drawing/2010/main"/>
                      </a:ext>
                    </a:extLst>
                  </pic:spPr>
                </pic:pic>
              </a:graphicData>
            </a:graphic>
          </wp:inline>
        </w:drawing>
      </w:r>
      <w:commentRangeEnd w:id="40"/>
      <w:r w:rsidRPr="00C169A2">
        <w:rPr>
          <w:rStyle w:val="CommentReference"/>
        </w:rPr>
        <w:commentReference w:id="40"/>
      </w:r>
    </w:p>
    <w:p w14:paraId="77792F1D" w14:textId="065D42DF" w:rsidR="00D44334" w:rsidRPr="001976C2" w:rsidRDefault="00D44334" w:rsidP="5CA7DDF2">
      <w:pPr>
        <w:pStyle w:val="BodyText"/>
        <w:spacing w:before="5"/>
        <w:ind w:right="1220"/>
        <w:jc w:val="center"/>
        <w:rPr>
          <w:sz w:val="20"/>
          <w:szCs w:val="20"/>
        </w:rPr>
      </w:pPr>
      <w:r w:rsidRPr="001976C2">
        <w:rPr>
          <w:b/>
          <w:bCs/>
          <w:sz w:val="20"/>
          <w:szCs w:val="20"/>
        </w:rPr>
        <w:t>Ionic</w:t>
      </w:r>
      <w:r w:rsidR="00B75721" w:rsidRPr="001976C2">
        <w:rPr>
          <w:b/>
          <w:bCs/>
          <w:sz w:val="20"/>
          <w:szCs w:val="20"/>
        </w:rPr>
        <w:t xml:space="preserve"> Bond</w:t>
      </w:r>
      <w:r w:rsidR="00B75721" w:rsidRPr="001976C2">
        <w:rPr>
          <w:sz w:val="20"/>
          <w:szCs w:val="20"/>
        </w:rPr>
        <w:t>: Image illustrating the formation of ionic bond</w:t>
      </w:r>
      <w:r w:rsidR="00EE0316" w:rsidRPr="001976C2">
        <w:rPr>
          <w:sz w:val="20"/>
          <w:szCs w:val="20"/>
        </w:rPr>
        <w:t>s</w:t>
      </w:r>
      <w:r w:rsidR="00B75721" w:rsidRPr="001976C2">
        <w:rPr>
          <w:sz w:val="20"/>
          <w:szCs w:val="20"/>
        </w:rPr>
        <w:t xml:space="preserve"> by the transfer of electrons from </w:t>
      </w:r>
      <w:r w:rsidR="00EE0316" w:rsidRPr="001976C2">
        <w:rPr>
          <w:sz w:val="20"/>
          <w:szCs w:val="20"/>
        </w:rPr>
        <w:t xml:space="preserve">one </w:t>
      </w:r>
      <w:r w:rsidR="00B75721" w:rsidRPr="001976C2">
        <w:rPr>
          <w:sz w:val="20"/>
          <w:szCs w:val="20"/>
        </w:rPr>
        <w:t>atom to another.</w:t>
      </w:r>
    </w:p>
    <w:p w14:paraId="66C7C45E" w14:textId="6A3F4241" w:rsidR="00EE7CC8" w:rsidRDefault="00EE7CC8" w:rsidP="00D44334">
      <w:pPr>
        <w:pStyle w:val="BodyText"/>
        <w:spacing w:before="5"/>
        <w:ind w:right="1220"/>
        <w:jc w:val="center"/>
        <w:rPr>
          <w:sz w:val="26"/>
        </w:rPr>
      </w:pPr>
      <w:commentRangeStart w:id="41"/>
      <w:r>
        <w:rPr>
          <w:noProof/>
        </w:rPr>
        <w:lastRenderedPageBreak/>
        <w:drawing>
          <wp:inline distT="0" distB="0" distL="0" distR="0" wp14:anchorId="637A5399" wp14:editId="66E60845">
            <wp:extent cx="3571143" cy="2399665"/>
            <wp:effectExtent l="0" t="0" r="0" b="635"/>
            <wp:docPr id="3" name="Picture 3" descr="nitrate molecular structures, 3d model Polyatomic ion, Structural Chemical Formula and Atoms with Color Co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itrate molecular structures, 3d model Polyatomic ion, Structural Chemical Formula and Atoms with Color Coding"/>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14935" r="19956" b="16186"/>
                    <a:stretch/>
                  </pic:blipFill>
                  <pic:spPr bwMode="auto">
                    <a:xfrm>
                      <a:off x="0" y="0"/>
                      <a:ext cx="3572152" cy="2400343"/>
                    </a:xfrm>
                    <a:prstGeom prst="rect">
                      <a:avLst/>
                    </a:prstGeom>
                    <a:noFill/>
                    <a:ln>
                      <a:noFill/>
                    </a:ln>
                    <a:extLst>
                      <a:ext uri="{53640926-AAD7-44D8-BBD7-CCE9431645EC}">
                        <a14:shadowObscured xmlns:a14="http://schemas.microsoft.com/office/drawing/2010/main"/>
                      </a:ext>
                    </a:extLst>
                  </pic:spPr>
                </pic:pic>
              </a:graphicData>
            </a:graphic>
          </wp:inline>
        </w:drawing>
      </w:r>
      <w:commentRangeEnd w:id="41"/>
      <w:r>
        <w:rPr>
          <w:rStyle w:val="CommentReference"/>
        </w:rPr>
        <w:commentReference w:id="41"/>
      </w:r>
    </w:p>
    <w:p w14:paraId="17DDB1D3" w14:textId="6BA10DA7" w:rsidR="00D44334" w:rsidRPr="001976C2" w:rsidRDefault="00D44334" w:rsidP="5CA7DDF2">
      <w:pPr>
        <w:pStyle w:val="BodyText"/>
        <w:spacing w:before="5"/>
        <w:ind w:right="1220"/>
        <w:jc w:val="center"/>
        <w:rPr>
          <w:sz w:val="20"/>
          <w:szCs w:val="20"/>
        </w:rPr>
      </w:pPr>
      <w:r w:rsidRPr="001976C2">
        <w:rPr>
          <w:b/>
          <w:bCs/>
          <w:sz w:val="20"/>
          <w:szCs w:val="20"/>
        </w:rPr>
        <w:t>Polyatomic Ion</w:t>
      </w:r>
      <w:r w:rsidR="00FC1617" w:rsidRPr="001976C2">
        <w:rPr>
          <w:b/>
          <w:bCs/>
          <w:sz w:val="20"/>
          <w:szCs w:val="20"/>
        </w:rPr>
        <w:t>:</w:t>
      </w:r>
      <w:r w:rsidR="00B75721" w:rsidRPr="001976C2">
        <w:rPr>
          <w:sz w:val="20"/>
          <w:szCs w:val="20"/>
        </w:rPr>
        <w:t xml:space="preserve"> Image showing an example of </w:t>
      </w:r>
      <w:r w:rsidR="00EE0316" w:rsidRPr="001976C2">
        <w:rPr>
          <w:sz w:val="20"/>
          <w:szCs w:val="20"/>
        </w:rPr>
        <w:t xml:space="preserve">a </w:t>
      </w:r>
      <w:r w:rsidR="00B75721" w:rsidRPr="001976C2">
        <w:rPr>
          <w:sz w:val="20"/>
          <w:szCs w:val="20"/>
        </w:rPr>
        <w:t>polyatomic ion that consists of more than one atom but behave</w:t>
      </w:r>
      <w:r w:rsidR="00EE0316" w:rsidRPr="001976C2">
        <w:rPr>
          <w:sz w:val="20"/>
          <w:szCs w:val="20"/>
        </w:rPr>
        <w:t>s</w:t>
      </w:r>
      <w:r w:rsidR="00B75721" w:rsidRPr="001976C2">
        <w:rPr>
          <w:sz w:val="20"/>
          <w:szCs w:val="20"/>
        </w:rPr>
        <w:t xml:space="preserve"> as a single unit with a charge.</w:t>
      </w:r>
    </w:p>
    <w:p w14:paraId="770B8A2B" w14:textId="77777777" w:rsidR="0057678C" w:rsidRPr="001976C2" w:rsidRDefault="0057678C" w:rsidP="00D44334">
      <w:pPr>
        <w:pStyle w:val="BodyText"/>
        <w:spacing w:before="5"/>
        <w:ind w:right="1220"/>
        <w:jc w:val="center"/>
        <w:rPr>
          <w:sz w:val="20"/>
          <w:szCs w:val="20"/>
        </w:rPr>
      </w:pPr>
    </w:p>
    <w:p w14:paraId="4DACF25B" w14:textId="1F7610AD" w:rsidR="00EE7CC8" w:rsidRPr="001976C2" w:rsidRDefault="00EE7CC8" w:rsidP="00D44334">
      <w:pPr>
        <w:pStyle w:val="BodyText"/>
        <w:spacing w:before="5"/>
        <w:ind w:right="1220"/>
        <w:jc w:val="center"/>
        <w:rPr>
          <w:sz w:val="20"/>
          <w:szCs w:val="20"/>
        </w:rPr>
      </w:pPr>
      <w:r w:rsidRPr="001976C2">
        <w:rPr>
          <w:noProof/>
          <w:sz w:val="20"/>
          <w:szCs w:val="20"/>
        </w:rPr>
        <w:drawing>
          <wp:inline distT="0" distB="0" distL="0" distR="0" wp14:anchorId="1EA9D4B3" wp14:editId="74519657">
            <wp:extent cx="1743075" cy="91440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743075" cy="914400"/>
                    </a:xfrm>
                    <a:prstGeom prst="rect">
                      <a:avLst/>
                    </a:prstGeom>
                  </pic:spPr>
                </pic:pic>
              </a:graphicData>
            </a:graphic>
          </wp:inline>
        </w:drawing>
      </w:r>
    </w:p>
    <w:p w14:paraId="7AE86319" w14:textId="292E78EA" w:rsidR="009A0640" w:rsidRPr="001976C2" w:rsidRDefault="009A0640" w:rsidP="5CA7DDF2">
      <w:pPr>
        <w:pStyle w:val="BodyText"/>
        <w:spacing w:line="280" w:lineRule="auto"/>
        <w:ind w:right="-720"/>
        <w:rPr>
          <w:sz w:val="20"/>
          <w:szCs w:val="20"/>
        </w:rPr>
      </w:pPr>
      <w:r w:rsidRPr="001976C2">
        <w:rPr>
          <w:b/>
          <w:bCs/>
          <w:sz w:val="20"/>
          <w:szCs w:val="20"/>
        </w:rPr>
        <w:t xml:space="preserve">Crisscross </w:t>
      </w:r>
      <w:r w:rsidR="000A7D09" w:rsidRPr="001976C2">
        <w:rPr>
          <w:b/>
          <w:bCs/>
          <w:sz w:val="20"/>
          <w:szCs w:val="20"/>
        </w:rPr>
        <w:t xml:space="preserve">Method: </w:t>
      </w:r>
      <w:r w:rsidR="000A7D09" w:rsidRPr="001976C2">
        <w:rPr>
          <w:sz w:val="20"/>
          <w:szCs w:val="20"/>
        </w:rPr>
        <w:t xml:space="preserve">The </w:t>
      </w:r>
      <w:r w:rsidRPr="001976C2">
        <w:rPr>
          <w:sz w:val="20"/>
          <w:szCs w:val="20"/>
        </w:rPr>
        <w:t xml:space="preserve">illustration showing a technique </w:t>
      </w:r>
      <w:r w:rsidR="00FC1617" w:rsidRPr="001976C2">
        <w:rPr>
          <w:sz w:val="20"/>
          <w:szCs w:val="20"/>
        </w:rPr>
        <w:t xml:space="preserve">is generally </w:t>
      </w:r>
      <w:r w:rsidRPr="001976C2">
        <w:rPr>
          <w:sz w:val="20"/>
          <w:szCs w:val="20"/>
        </w:rPr>
        <w:t>used to write the formula of an ionic compound by crisscrossing the charges of the ions to balance them.</w:t>
      </w:r>
    </w:p>
    <w:p w14:paraId="255457B9" w14:textId="5BF67722" w:rsidR="00EE7CC8" w:rsidRDefault="00EE7CC8" w:rsidP="002137CE">
      <w:pPr>
        <w:pStyle w:val="BodyText"/>
        <w:spacing w:before="5"/>
        <w:ind w:right="1220"/>
        <w:jc w:val="center"/>
        <w:rPr>
          <w:sz w:val="26"/>
        </w:rPr>
      </w:pPr>
      <w:commentRangeStart w:id="42"/>
      <w:r>
        <w:rPr>
          <w:noProof/>
        </w:rPr>
        <w:drawing>
          <wp:inline distT="0" distB="0" distL="0" distR="0" wp14:anchorId="136295AB" wp14:editId="7BD9B69B">
            <wp:extent cx="5486400" cy="4772025"/>
            <wp:effectExtent l="0" t="0" r="0" b="9525"/>
            <wp:docPr id="5" name="Picture 5" descr="Metallic bonding and basic physical properties of metals and alloys. Educational chemistry and physics for kids. Cartoon vector illustration in flat styl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etallic bonding and basic physical properties of metals and alloys. Educational chemistry and physics for kids. Cartoon vector illustration in flat style. "/>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8464" b="9995"/>
                    <a:stretch/>
                  </pic:blipFill>
                  <pic:spPr bwMode="auto">
                    <a:xfrm>
                      <a:off x="0" y="0"/>
                      <a:ext cx="5486400" cy="4772025"/>
                    </a:xfrm>
                    <a:prstGeom prst="rect">
                      <a:avLst/>
                    </a:prstGeom>
                    <a:noFill/>
                    <a:ln>
                      <a:noFill/>
                    </a:ln>
                    <a:extLst>
                      <a:ext uri="{53640926-AAD7-44D8-BBD7-CCE9431645EC}">
                        <a14:shadowObscured xmlns:a14="http://schemas.microsoft.com/office/drawing/2010/main"/>
                      </a:ext>
                    </a:extLst>
                  </pic:spPr>
                </pic:pic>
              </a:graphicData>
            </a:graphic>
          </wp:inline>
        </w:drawing>
      </w:r>
      <w:commentRangeEnd w:id="42"/>
      <w:r>
        <w:rPr>
          <w:rStyle w:val="CommentReference"/>
        </w:rPr>
        <w:commentReference w:id="42"/>
      </w:r>
    </w:p>
    <w:p w14:paraId="194535E3" w14:textId="276B3391" w:rsidR="00D44334" w:rsidRPr="00282301" w:rsidRDefault="00D44334" w:rsidP="5CA7DDF2">
      <w:pPr>
        <w:pStyle w:val="BodyText"/>
        <w:spacing w:before="5"/>
        <w:ind w:right="1220"/>
        <w:jc w:val="center"/>
        <w:rPr>
          <w:sz w:val="20"/>
          <w:szCs w:val="20"/>
        </w:rPr>
      </w:pPr>
      <w:r w:rsidRPr="00282301">
        <w:rPr>
          <w:b/>
          <w:bCs/>
          <w:sz w:val="20"/>
          <w:szCs w:val="20"/>
        </w:rPr>
        <w:lastRenderedPageBreak/>
        <w:t>Characteristics of Metals</w:t>
      </w:r>
      <w:r w:rsidR="000A7D09" w:rsidRPr="00282301">
        <w:rPr>
          <w:b/>
          <w:bCs/>
          <w:sz w:val="20"/>
          <w:szCs w:val="20"/>
        </w:rPr>
        <w:t>:</w:t>
      </w:r>
      <w:r w:rsidR="00FB6FD9" w:rsidRPr="00282301">
        <w:rPr>
          <w:b/>
          <w:bCs/>
          <w:sz w:val="20"/>
          <w:szCs w:val="20"/>
        </w:rPr>
        <w:t xml:space="preserve"> </w:t>
      </w:r>
      <w:r w:rsidR="00FB6FD9" w:rsidRPr="00282301">
        <w:rPr>
          <w:sz w:val="20"/>
          <w:szCs w:val="20"/>
        </w:rPr>
        <w:t xml:space="preserve">Visual representation shows the various characteristics of metals </w:t>
      </w:r>
    </w:p>
    <w:p w14:paraId="44BB8478" w14:textId="70B2B503" w:rsidR="00E96680" w:rsidRPr="00282301" w:rsidRDefault="00E96680" w:rsidP="00D44334">
      <w:pPr>
        <w:pStyle w:val="BodyText"/>
        <w:spacing w:before="5"/>
        <w:ind w:right="1220"/>
        <w:jc w:val="center"/>
        <w:rPr>
          <w:sz w:val="20"/>
          <w:szCs w:val="20"/>
        </w:rPr>
      </w:pPr>
    </w:p>
    <w:p w14:paraId="5FEC8894" w14:textId="33EA7B34" w:rsidR="00D44334" w:rsidRPr="00282301" w:rsidRDefault="00D44334" w:rsidP="5CA7DDF2">
      <w:pPr>
        <w:pStyle w:val="BodyText"/>
        <w:spacing w:before="5"/>
        <w:ind w:right="1220"/>
        <w:jc w:val="center"/>
        <w:rPr>
          <w:sz w:val="20"/>
          <w:szCs w:val="20"/>
        </w:rPr>
      </w:pPr>
      <w:r w:rsidRPr="00282301">
        <w:rPr>
          <w:sz w:val="20"/>
          <w:szCs w:val="20"/>
        </w:rPr>
        <w:t>Figure</w:t>
      </w:r>
      <w:r w:rsidR="000A7D09" w:rsidRPr="00282301">
        <w:rPr>
          <w:sz w:val="20"/>
          <w:szCs w:val="20"/>
        </w:rPr>
        <w:t>:</w:t>
      </w:r>
      <w:r w:rsidRPr="00282301">
        <w:rPr>
          <w:sz w:val="20"/>
          <w:szCs w:val="20"/>
        </w:rPr>
        <w:t xml:space="preserve"> Metallic </w:t>
      </w:r>
      <w:r w:rsidR="000A7D09" w:rsidRPr="00282301">
        <w:rPr>
          <w:sz w:val="20"/>
          <w:szCs w:val="20"/>
        </w:rPr>
        <w:t>bonding.</w:t>
      </w:r>
    </w:p>
    <w:p w14:paraId="218F4BEE" w14:textId="6B24CA52" w:rsidR="00E96680" w:rsidRDefault="00E96680" w:rsidP="00F26C79">
      <w:pPr>
        <w:pStyle w:val="BodyText"/>
        <w:spacing w:before="5"/>
        <w:ind w:right="1220"/>
        <w:rPr>
          <w:sz w:val="26"/>
        </w:rPr>
      </w:pPr>
      <w:r>
        <w:rPr>
          <w:noProof/>
        </w:rPr>
        <w:drawing>
          <wp:inline distT="0" distB="0" distL="0" distR="0" wp14:anchorId="43B9C60C" wp14:editId="5607250A">
            <wp:extent cx="6660370" cy="2219325"/>
            <wp:effectExtent l="0" t="0" r="7620" b="0"/>
            <wp:docPr id="7" name="Picture 7" descr="Covalent bonds in Chlorine, Oxygen and Nitrogen 3d illustr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valent bonds in Chlorine, Oxygen and Nitrogen 3d illustrator"/>
                    <pic:cNvPicPr>
                      <a:picLocks noChangeAspect="1" noChangeArrowheads="1"/>
                    </pic:cNvPicPr>
                  </pic:nvPicPr>
                  <pic:blipFill rotWithShape="1">
                    <a:blip r:embed="rId17">
                      <a:extLst>
                        <a:ext uri="{28A0092B-C50C-407E-A947-70E740481C1C}">
                          <a14:useLocalDpi xmlns:a14="http://schemas.microsoft.com/office/drawing/2010/main" val="0"/>
                        </a:ext>
                      </a:extLst>
                    </a:blip>
                    <a:srcRect t="22720" b="24332"/>
                    <a:stretch/>
                  </pic:blipFill>
                  <pic:spPr bwMode="auto">
                    <a:xfrm>
                      <a:off x="0" y="0"/>
                      <a:ext cx="6675410" cy="2224337"/>
                    </a:xfrm>
                    <a:prstGeom prst="rect">
                      <a:avLst/>
                    </a:prstGeom>
                    <a:noFill/>
                    <a:ln>
                      <a:noFill/>
                    </a:ln>
                    <a:extLst>
                      <a:ext uri="{53640926-AAD7-44D8-BBD7-CCE9431645EC}">
                        <a14:shadowObscured xmlns:a14="http://schemas.microsoft.com/office/drawing/2010/main"/>
                      </a:ext>
                    </a:extLst>
                  </pic:spPr>
                </pic:pic>
              </a:graphicData>
            </a:graphic>
          </wp:inline>
        </w:drawing>
      </w:r>
    </w:p>
    <w:p w14:paraId="7D7295E2" w14:textId="54879BEF" w:rsidR="008C3C7D" w:rsidRPr="00282301" w:rsidRDefault="008C3C7D" w:rsidP="5CA7DDF2">
      <w:pPr>
        <w:pStyle w:val="BodyText"/>
        <w:spacing w:before="5"/>
        <w:ind w:right="1220"/>
        <w:jc w:val="center"/>
        <w:rPr>
          <w:sz w:val="20"/>
          <w:szCs w:val="20"/>
        </w:rPr>
      </w:pPr>
      <w:r w:rsidRPr="00282301">
        <w:rPr>
          <w:b/>
          <w:bCs/>
          <w:sz w:val="20"/>
          <w:szCs w:val="20"/>
        </w:rPr>
        <w:t>Types of Covalent Bonding</w:t>
      </w:r>
      <w:r w:rsidR="000A7D09" w:rsidRPr="00282301">
        <w:rPr>
          <w:sz w:val="20"/>
          <w:szCs w:val="20"/>
        </w:rPr>
        <w:t>:</w:t>
      </w:r>
      <w:r w:rsidR="008C057F" w:rsidRPr="00282301">
        <w:rPr>
          <w:sz w:val="20"/>
          <w:szCs w:val="20"/>
        </w:rPr>
        <w:t xml:space="preserve"> Visual </w:t>
      </w:r>
      <w:r w:rsidR="000A7D09" w:rsidRPr="00282301">
        <w:rPr>
          <w:sz w:val="20"/>
          <w:szCs w:val="20"/>
        </w:rPr>
        <w:t xml:space="preserve">representation </w:t>
      </w:r>
      <w:r w:rsidR="008C057F" w:rsidRPr="00282301">
        <w:rPr>
          <w:sz w:val="20"/>
          <w:szCs w:val="20"/>
        </w:rPr>
        <w:t>showing the types of bonds formed by the covalent compounds by mutual sharing of electrons</w:t>
      </w:r>
    </w:p>
    <w:p w14:paraId="11BE56F8" w14:textId="0B37B5FC" w:rsidR="00F26C79" w:rsidRDefault="00F26C79" w:rsidP="00F26C79">
      <w:pPr>
        <w:ind w:right="1220"/>
        <w:rPr>
          <w:sz w:val="22"/>
          <w:szCs w:val="22"/>
        </w:rPr>
      </w:pPr>
      <w:r w:rsidRPr="00C169A2">
        <w:rPr>
          <w:sz w:val="12"/>
        </w:rPr>
        <w:t xml:space="preserve">                         </w:t>
      </w:r>
    </w:p>
    <w:p w14:paraId="1CF66B7E" w14:textId="3486773F" w:rsidR="00521301" w:rsidRDefault="00521301" w:rsidP="00F26C79">
      <w:pPr>
        <w:ind w:right="1220"/>
      </w:pPr>
    </w:p>
    <w:p w14:paraId="20B2B12E" w14:textId="77777777" w:rsidR="00521301" w:rsidRPr="00C169A2" w:rsidRDefault="00521301" w:rsidP="00521301">
      <w:pPr>
        <w:pStyle w:val="BodyText"/>
        <w:spacing w:before="35" w:line="283" w:lineRule="auto"/>
        <w:ind w:right="-720"/>
        <w:rPr>
          <w:rFonts w:ascii="Calibri" w:hAnsi="Calibri" w:cs="Calibri"/>
          <w:sz w:val="22"/>
          <w:szCs w:val="22"/>
        </w:rPr>
      </w:pPr>
    </w:p>
    <w:p w14:paraId="5EEE83D9" w14:textId="77777777" w:rsidR="003A57BF" w:rsidRDefault="003A57BF" w:rsidP="00521301">
      <w:pPr>
        <w:pStyle w:val="BodyText"/>
        <w:spacing w:before="9"/>
        <w:ind w:right="1220"/>
        <w:rPr>
          <w:sz w:val="14"/>
        </w:rPr>
      </w:pPr>
    </w:p>
    <w:p w14:paraId="695C7D4E" w14:textId="1ED661E7" w:rsidR="00E275D5" w:rsidRDefault="003A57BF" w:rsidP="002137CE">
      <w:pPr>
        <w:pStyle w:val="BodyText"/>
        <w:spacing w:before="9"/>
        <w:ind w:right="1220"/>
        <w:jc w:val="center"/>
        <w:rPr>
          <w:sz w:val="14"/>
        </w:rPr>
      </w:pPr>
      <w:r>
        <w:rPr>
          <w:noProof/>
        </w:rPr>
        <w:drawing>
          <wp:inline distT="0" distB="0" distL="0" distR="0" wp14:anchorId="142CD22D" wp14:editId="1687C305">
            <wp:extent cx="5486400" cy="2893695"/>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86400" cy="2893695"/>
                    </a:xfrm>
                    <a:prstGeom prst="rect">
                      <a:avLst/>
                    </a:prstGeom>
                  </pic:spPr>
                </pic:pic>
              </a:graphicData>
            </a:graphic>
          </wp:inline>
        </w:drawing>
      </w:r>
    </w:p>
    <w:p w14:paraId="63131389" w14:textId="77777777" w:rsidR="00F437EF" w:rsidRDefault="00F437EF" w:rsidP="00521301">
      <w:pPr>
        <w:pStyle w:val="BodyText"/>
        <w:spacing w:before="9"/>
        <w:ind w:right="1220"/>
        <w:rPr>
          <w:noProof/>
        </w:rPr>
      </w:pPr>
    </w:p>
    <w:p w14:paraId="797CD9E1" w14:textId="1BD04B35" w:rsidR="00F437EF" w:rsidRDefault="00E275D5" w:rsidP="00521301">
      <w:pPr>
        <w:pStyle w:val="BodyText"/>
        <w:spacing w:before="9"/>
        <w:ind w:right="1220"/>
        <w:rPr>
          <w:sz w:val="14"/>
        </w:rPr>
      </w:pPr>
      <w:r>
        <w:rPr>
          <w:noProof/>
        </w:rPr>
        <w:lastRenderedPageBreak/>
        <w:drawing>
          <wp:inline distT="0" distB="0" distL="0" distR="0" wp14:anchorId="61BED933" wp14:editId="719F6BF1">
            <wp:extent cx="5485715" cy="2847975"/>
            <wp:effectExtent l="0" t="0" r="1270" b="0"/>
            <wp:docPr id="2" name="Picture 2" descr="Molecule of water, h2o, molecule structure, oxygen and hydrogen compound, chemical element, 3d illust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lecule of water, h2o, molecule structure, oxygen and hydrogen compound, chemical element, 3d illustration"/>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b="12402"/>
                    <a:stretch/>
                  </pic:blipFill>
                  <pic:spPr bwMode="auto">
                    <a:xfrm>
                      <a:off x="0" y="0"/>
                      <a:ext cx="5486400" cy="2848331"/>
                    </a:xfrm>
                    <a:prstGeom prst="rect">
                      <a:avLst/>
                    </a:prstGeom>
                    <a:noFill/>
                    <a:ln>
                      <a:noFill/>
                    </a:ln>
                    <a:extLst>
                      <a:ext uri="{53640926-AAD7-44D8-BBD7-CCE9431645EC}">
                        <a14:shadowObscured xmlns:a14="http://schemas.microsoft.com/office/drawing/2010/main"/>
                      </a:ext>
                    </a:extLst>
                  </pic:spPr>
                </pic:pic>
              </a:graphicData>
            </a:graphic>
          </wp:inline>
        </w:drawing>
      </w:r>
    </w:p>
    <w:p w14:paraId="3958A5F8" w14:textId="41C516BE" w:rsidR="00FC1617" w:rsidRDefault="00FC1617" w:rsidP="00521301">
      <w:pPr>
        <w:pStyle w:val="BodyText"/>
        <w:spacing w:before="9"/>
        <w:ind w:right="1220"/>
        <w:rPr>
          <w:sz w:val="14"/>
        </w:rPr>
      </w:pPr>
      <w:commentRangeStart w:id="43"/>
      <w:r>
        <w:rPr>
          <w:noProof/>
        </w:rPr>
        <w:drawing>
          <wp:inline distT="0" distB="0" distL="0" distR="0" wp14:anchorId="40E09EFE" wp14:editId="5ECDABFA">
            <wp:extent cx="4802136" cy="2813050"/>
            <wp:effectExtent l="0" t="0" r="0" b="6350"/>
            <wp:docPr id="1532388595" name="Picture 1" descr="vector illustration of the polar covalent bonds of water molecules on whit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ector illustration of the polar covalent bonds of water molecules on white backgroun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809235" cy="2817209"/>
                    </a:xfrm>
                    <a:prstGeom prst="rect">
                      <a:avLst/>
                    </a:prstGeom>
                    <a:noFill/>
                    <a:ln>
                      <a:noFill/>
                    </a:ln>
                  </pic:spPr>
                </pic:pic>
              </a:graphicData>
            </a:graphic>
          </wp:inline>
        </w:drawing>
      </w:r>
      <w:commentRangeEnd w:id="43"/>
      <w:r w:rsidR="00387098">
        <w:rPr>
          <w:rStyle w:val="CommentReference"/>
        </w:rPr>
        <w:commentReference w:id="43"/>
      </w:r>
    </w:p>
    <w:p w14:paraId="20E1EA7A" w14:textId="60DC5119" w:rsidR="00F437EF" w:rsidRPr="00282301" w:rsidRDefault="00F437EF" w:rsidP="5CA7DDF2">
      <w:pPr>
        <w:pStyle w:val="BodyText"/>
        <w:spacing w:before="9"/>
        <w:ind w:right="1220"/>
        <w:rPr>
          <w:sz w:val="20"/>
          <w:szCs w:val="20"/>
        </w:rPr>
      </w:pPr>
      <w:r w:rsidRPr="00282301">
        <w:rPr>
          <w:sz w:val="20"/>
          <w:szCs w:val="20"/>
        </w:rPr>
        <w:t xml:space="preserve">Visual </w:t>
      </w:r>
      <w:r w:rsidR="000A7D09" w:rsidRPr="00282301">
        <w:rPr>
          <w:sz w:val="20"/>
          <w:szCs w:val="20"/>
        </w:rPr>
        <w:t xml:space="preserve">representation of a covalent bond in water </w:t>
      </w:r>
      <w:r w:rsidRPr="00282301">
        <w:rPr>
          <w:sz w:val="20"/>
          <w:szCs w:val="20"/>
        </w:rPr>
        <w:t>formed by the sharing of electrons in water</w:t>
      </w:r>
      <w:r w:rsidR="000A7D09" w:rsidRPr="00282301">
        <w:rPr>
          <w:sz w:val="20"/>
          <w:szCs w:val="20"/>
        </w:rPr>
        <w:t>.</w:t>
      </w:r>
    </w:p>
    <w:p w14:paraId="1124F990" w14:textId="77777777" w:rsidR="00F437EF" w:rsidRPr="00282301" w:rsidRDefault="00F437EF" w:rsidP="00521301">
      <w:pPr>
        <w:pStyle w:val="BodyText"/>
        <w:spacing w:before="9"/>
        <w:ind w:right="1220"/>
        <w:rPr>
          <w:sz w:val="20"/>
          <w:szCs w:val="20"/>
        </w:rPr>
      </w:pPr>
    </w:p>
    <w:p w14:paraId="0243F9DF" w14:textId="654131EB" w:rsidR="00521301" w:rsidRPr="00C169A2" w:rsidRDefault="00521301" w:rsidP="00521301">
      <w:pPr>
        <w:pStyle w:val="BodyText"/>
        <w:spacing w:before="9"/>
        <w:ind w:right="1220"/>
        <w:rPr>
          <w:sz w:val="14"/>
        </w:rPr>
      </w:pPr>
      <w:r w:rsidRPr="00C169A2">
        <w:rPr>
          <w:noProof/>
        </w:rPr>
        <w:drawing>
          <wp:anchor distT="0" distB="0" distL="114300" distR="114300" simplePos="0" relativeHeight="251658243" behindDoc="0" locked="0" layoutInCell="1" allowOverlap="1" wp14:anchorId="10121964" wp14:editId="7D21D670">
            <wp:simplePos x="0" y="0"/>
            <wp:positionH relativeFrom="column">
              <wp:posOffset>273685</wp:posOffset>
            </wp:positionH>
            <wp:positionV relativeFrom="paragraph">
              <wp:posOffset>208280</wp:posOffset>
            </wp:positionV>
            <wp:extent cx="4034155" cy="1522095"/>
            <wp:effectExtent l="0" t="0" r="4445" b="1905"/>
            <wp:wrapTopAndBottom/>
            <wp:docPr id="14"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799325" name="Picture 4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034155" cy="15220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169A2">
        <w:rPr>
          <w:noProof/>
        </w:rPr>
        <mc:AlternateContent>
          <mc:Choice Requires="wps">
            <w:drawing>
              <wp:anchor distT="0" distB="0" distL="114300" distR="114300" simplePos="0" relativeHeight="251658242" behindDoc="0" locked="0" layoutInCell="1" allowOverlap="1" wp14:anchorId="44DE0606" wp14:editId="51F5983A">
                <wp:simplePos x="0" y="0"/>
                <wp:positionH relativeFrom="column">
                  <wp:posOffset>71120</wp:posOffset>
                </wp:positionH>
                <wp:positionV relativeFrom="paragraph">
                  <wp:posOffset>133985</wp:posOffset>
                </wp:positionV>
                <wp:extent cx="4442460" cy="1750695"/>
                <wp:effectExtent l="0" t="0" r="15240" b="14605"/>
                <wp:wrapTopAndBottom/>
                <wp:docPr id="10" name="AutoShape 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442460" cy="1750695"/>
                        </a:xfrm>
                        <a:custGeom>
                          <a:avLst/>
                          <a:gdLst>
                            <a:gd name="T0" fmla="+- 0 1096 1093"/>
                            <a:gd name="T1" fmla="*/ T0 w 6996"/>
                            <a:gd name="T2" fmla="+- 0 2972 216"/>
                            <a:gd name="T3" fmla="*/ 2972 h 2757"/>
                            <a:gd name="T4" fmla="+- 0 1093 1093"/>
                            <a:gd name="T5" fmla="*/ T4 w 6996"/>
                            <a:gd name="T6" fmla="+- 0 2968 216"/>
                            <a:gd name="T7" fmla="*/ 2968 h 2757"/>
                            <a:gd name="T8" fmla="+- 0 1093 1093"/>
                            <a:gd name="T9" fmla="*/ T8 w 6996"/>
                            <a:gd name="T10" fmla="+- 0 2968 216"/>
                            <a:gd name="T11" fmla="*/ 2968 h 2757"/>
                            <a:gd name="T12" fmla="+- 0 1093 1093"/>
                            <a:gd name="T13" fmla="*/ T12 w 6996"/>
                            <a:gd name="T14" fmla="+- 0 223 216"/>
                            <a:gd name="T15" fmla="*/ 223 h 2757"/>
                            <a:gd name="T16" fmla="+- 0 1093 1093"/>
                            <a:gd name="T17" fmla="*/ T16 w 6996"/>
                            <a:gd name="T18" fmla="+- 0 223 216"/>
                            <a:gd name="T19" fmla="*/ 223 h 2757"/>
                            <a:gd name="T20" fmla="+- 0 1096 1093"/>
                            <a:gd name="T21" fmla="*/ T20 w 6996"/>
                            <a:gd name="T22" fmla="+- 0 216 216"/>
                            <a:gd name="T23" fmla="*/ 216 h 2757"/>
                            <a:gd name="T24" fmla="+- 0 8085 1093"/>
                            <a:gd name="T25" fmla="*/ T24 w 6996"/>
                            <a:gd name="T26" fmla="+- 0 2972 216"/>
                            <a:gd name="T27" fmla="*/ 2972 h 2757"/>
                            <a:gd name="T28" fmla="+- 0 8089 1093"/>
                            <a:gd name="T29" fmla="*/ T28 w 6996"/>
                            <a:gd name="T30" fmla="+- 0 2968 216"/>
                            <a:gd name="T31" fmla="*/ 2968 h 2757"/>
                            <a:gd name="T32" fmla="+- 0 8089 1093"/>
                            <a:gd name="T33" fmla="*/ T32 w 6996"/>
                            <a:gd name="T34" fmla="+- 0 2968 216"/>
                            <a:gd name="T35" fmla="*/ 2968 h 2757"/>
                            <a:gd name="T36" fmla="+- 0 8089 1093"/>
                            <a:gd name="T37" fmla="*/ T36 w 6996"/>
                            <a:gd name="T38" fmla="+- 0 223 216"/>
                            <a:gd name="T39" fmla="*/ 223 h 2757"/>
                            <a:gd name="T40" fmla="+- 0 8089 1093"/>
                            <a:gd name="T41" fmla="*/ T40 w 6996"/>
                            <a:gd name="T42" fmla="+- 0 223 216"/>
                            <a:gd name="T43" fmla="*/ 223 h 2757"/>
                            <a:gd name="T44" fmla="+- 0 8085 1093"/>
                            <a:gd name="T45" fmla="*/ T44 w 6996"/>
                            <a:gd name="T46" fmla="+- 0 216 216"/>
                            <a:gd name="T47" fmla="*/ 216 h 275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6996" h="2757">
                              <a:moveTo>
                                <a:pt x="3" y="2756"/>
                              </a:moveTo>
                              <a:lnTo>
                                <a:pt x="0" y="2752"/>
                              </a:lnTo>
                              <a:moveTo>
                                <a:pt x="0" y="2752"/>
                              </a:moveTo>
                              <a:lnTo>
                                <a:pt x="0" y="7"/>
                              </a:lnTo>
                              <a:moveTo>
                                <a:pt x="0" y="7"/>
                              </a:moveTo>
                              <a:lnTo>
                                <a:pt x="3" y="0"/>
                              </a:lnTo>
                              <a:moveTo>
                                <a:pt x="6992" y="2756"/>
                              </a:moveTo>
                              <a:lnTo>
                                <a:pt x="6996" y="2752"/>
                              </a:lnTo>
                              <a:moveTo>
                                <a:pt x="6996" y="2752"/>
                              </a:moveTo>
                              <a:lnTo>
                                <a:pt x="6996" y="7"/>
                              </a:lnTo>
                              <a:moveTo>
                                <a:pt x="6996" y="7"/>
                              </a:moveTo>
                              <a:lnTo>
                                <a:pt x="6992" y="0"/>
                              </a:lnTo>
                            </a:path>
                          </a:pathLst>
                        </a:custGeom>
                        <a:noFill/>
                        <a:ln w="2276">
                          <a:solidFill>
                            <a:srgbClr val="D13438"/>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anchor>
            </w:drawing>
          </mc:Choice>
          <mc:Fallback xmlns:a14="http://schemas.microsoft.com/office/drawing/2010/main" xmlns:pic="http://schemas.openxmlformats.org/drawingml/2006/picture" xmlns:a="http://schemas.openxmlformats.org/drawingml/2006/main">
            <w:pict>
              <v:shape id="AutoShape 49" style="position:absolute;margin-left:5.6pt;margin-top:10.55pt;width:349.8pt;height:137.85pt;z-index:251693056;visibility:visible;mso-wrap-style:square;mso-wrap-distance-left:9pt;mso-wrap-distance-top:0;mso-wrap-distance-right:9pt;mso-wrap-distance-bottom:0;mso-position-horizontal:absolute;mso-position-horizontal-relative:text;mso-position-vertical:absolute;mso-position-vertical-relative:text;v-text-anchor:top" coordsize="6996,2757" o:spid="_x0000_s1026" filled="f" strokecolor="#d13438" strokeweight=".06322mm" path="m3,2756l,2752t,l,7t,l3,m6992,2756r4,-4m6996,2752l6996,7t,l6992,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" w14:anchorId="71CCD3A3">
                <v:path arrowok="t" o:connecttype="custom" o:connectlocs="1905,1887220;0,1884680;0,1884680;0,141605;0,141605;1905,137160;4439920,1887220;4442460,1884680;4442460,1884680;4442460,141605;4442460,141605;4439920,137160" o:connectangles="0,0,0,0,0,0,0,0,0,0,0,0"/>
                <w10:wrap type="topAndBottom"/>
              </v:shape>
            </w:pict>
          </mc:Fallback>
        </mc:AlternateContent>
      </w:r>
      <w:commentRangeStart w:id="44"/>
      <w:commentRangeEnd w:id="44"/>
      <w:r w:rsidRPr="00C169A2">
        <w:rPr>
          <w:rStyle w:val="CommentReference"/>
        </w:rPr>
        <w:commentReference w:id="44"/>
      </w:r>
    </w:p>
    <w:p w14:paraId="5B1EC832" w14:textId="46F2FC55" w:rsidR="0097116F" w:rsidRDefault="0097116F" w:rsidP="00521301">
      <w:pPr>
        <w:ind w:right="1220"/>
      </w:pPr>
    </w:p>
    <w:p w14:paraId="66DFBAC2" w14:textId="77777777" w:rsidR="0097116F" w:rsidRDefault="0097116F" w:rsidP="0097116F">
      <w:pPr>
        <w:pStyle w:val="Heading2"/>
        <w:rPr>
          <w:rStyle w:val="Strong"/>
          <w:rFonts w:asciiTheme="minorHAnsi" w:eastAsia="Arial" w:hAnsiTheme="minorHAnsi" w:cstheme="minorHAnsi"/>
          <w:iCs/>
          <w:color w:val="0070C0"/>
        </w:rPr>
      </w:pPr>
      <w:bookmarkStart w:id="45" w:name="_Toc179494550"/>
    </w:p>
    <w:p w14:paraId="6B876D63" w14:textId="2C4AB32B" w:rsidR="0097116F" w:rsidRDefault="0097116F" w:rsidP="0097116F">
      <w:pPr>
        <w:pStyle w:val="Heading2"/>
        <w:rPr>
          <w:rStyle w:val="Strong"/>
          <w:rFonts w:asciiTheme="minorHAnsi" w:eastAsia="Arial" w:hAnsiTheme="minorHAnsi" w:cstheme="minorHAnsi"/>
          <w:iCs/>
          <w:color w:val="0070C0"/>
        </w:rPr>
      </w:pPr>
    </w:p>
    <w:p w14:paraId="48C83098" w14:textId="42FD04FF" w:rsidR="00430670" w:rsidRDefault="00430670" w:rsidP="0097116F">
      <w:pPr>
        <w:pStyle w:val="Heading2"/>
        <w:rPr>
          <w:rStyle w:val="Strong"/>
          <w:rFonts w:asciiTheme="minorHAnsi" w:eastAsia="Arial" w:hAnsiTheme="minorHAnsi" w:cstheme="minorHAnsi"/>
          <w:iCs/>
          <w:color w:val="0070C0"/>
        </w:rPr>
      </w:pPr>
    </w:p>
    <w:p w14:paraId="683B5DDA" w14:textId="595F193B" w:rsidR="00F437EF" w:rsidRPr="00282301" w:rsidRDefault="00F437EF" w:rsidP="5CA7DDF2">
      <w:pPr>
        <w:pStyle w:val="BodyText"/>
        <w:spacing w:before="9"/>
        <w:ind w:right="1220"/>
        <w:jc w:val="center"/>
        <w:rPr>
          <w:sz w:val="20"/>
          <w:szCs w:val="20"/>
        </w:rPr>
      </w:pPr>
      <w:r w:rsidRPr="00282301">
        <w:rPr>
          <w:sz w:val="20"/>
          <w:szCs w:val="20"/>
        </w:rPr>
        <w:t xml:space="preserve">Visual </w:t>
      </w:r>
      <w:r w:rsidR="000A7D09" w:rsidRPr="00282301">
        <w:rPr>
          <w:sz w:val="20"/>
          <w:szCs w:val="20"/>
        </w:rPr>
        <w:t xml:space="preserve">representation of crystal lattice formed by the combination </w:t>
      </w:r>
      <w:r w:rsidRPr="00282301">
        <w:rPr>
          <w:sz w:val="20"/>
          <w:szCs w:val="20"/>
        </w:rPr>
        <w:t>of an anion and a cation.</w:t>
      </w:r>
    </w:p>
    <w:p w14:paraId="56996EF5" w14:textId="77777777" w:rsidR="00C125A0" w:rsidRDefault="00C125A0" w:rsidP="00C125A0">
      <w:pPr>
        <w:pStyle w:val="NoSpacing"/>
      </w:pPr>
      <w:r w:rsidRPr="00FB16E9">
        <w:rPr>
          <w:rFonts w:eastAsia="Times New Roman" w:cstheme="minorHAnsi"/>
          <w:noProof/>
          <w:sz w:val="20"/>
          <w:szCs w:val="20"/>
        </w:rPr>
        <w:lastRenderedPageBreak/>
        <w:drawing>
          <wp:inline distT="0" distB="0" distL="0" distR="0" wp14:anchorId="295EE02B" wp14:editId="37CA95E2">
            <wp:extent cx="4307846" cy="170815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18124"/>
                    <a:stretch/>
                  </pic:blipFill>
                  <pic:spPr bwMode="auto">
                    <a:xfrm>
                      <a:off x="0" y="0"/>
                      <a:ext cx="4315595" cy="1711223"/>
                    </a:xfrm>
                    <a:prstGeom prst="rect">
                      <a:avLst/>
                    </a:prstGeom>
                    <a:ln>
                      <a:noFill/>
                    </a:ln>
                    <a:extLst>
                      <a:ext uri="{53640926-AAD7-44D8-BBD7-CCE9431645EC}">
                        <a14:shadowObscured xmlns:a14="http://schemas.microsoft.com/office/drawing/2010/main"/>
                      </a:ext>
                    </a:extLst>
                  </pic:spPr>
                </pic:pic>
              </a:graphicData>
            </a:graphic>
          </wp:inline>
        </w:drawing>
      </w:r>
    </w:p>
    <w:p w14:paraId="5742A3D7" w14:textId="77777777" w:rsidR="00C125A0" w:rsidRDefault="00C125A0" w:rsidP="00C125A0">
      <w:pPr>
        <w:pStyle w:val="NoSpacing"/>
      </w:pPr>
    </w:p>
    <w:p w14:paraId="7D0CC5EA" w14:textId="6CC1179B" w:rsidR="00A06386" w:rsidRPr="00282301" w:rsidRDefault="00C125A0" w:rsidP="5CA7DDF2">
      <w:pPr>
        <w:pStyle w:val="NoSpacing"/>
        <w:rPr>
          <w:rFonts w:ascii="Times New Roman" w:hAnsi="Times New Roman" w:cs="Times New Roman"/>
          <w:sz w:val="20"/>
          <w:szCs w:val="20"/>
        </w:rPr>
      </w:pPr>
      <w:r w:rsidRPr="00282301">
        <w:rPr>
          <w:rStyle w:val="Strong"/>
          <w:rFonts w:ascii="Times New Roman" w:hAnsi="Times New Roman" w:cs="Times New Roman"/>
          <w:sz w:val="20"/>
          <w:szCs w:val="20"/>
        </w:rPr>
        <w:t>Quantum Numbers Visualization</w:t>
      </w:r>
      <w:r w:rsidR="000A7D09" w:rsidRPr="00282301">
        <w:rPr>
          <w:rStyle w:val="Strong"/>
          <w:rFonts w:ascii="Times New Roman" w:hAnsi="Times New Roman" w:cs="Times New Roman"/>
          <w:sz w:val="20"/>
          <w:szCs w:val="20"/>
        </w:rPr>
        <w:t>:</w:t>
      </w:r>
      <w:r w:rsidRPr="00282301">
        <w:rPr>
          <w:rFonts w:ascii="Times New Roman" w:hAnsi="Times New Roman" w:cs="Times New Roman"/>
          <w:sz w:val="20"/>
          <w:szCs w:val="20"/>
        </w:rPr>
        <w:t xml:space="preserve"> Image illustrating the four quantum numbers (n</w:t>
      </w:r>
      <w:r w:rsidR="00A06386" w:rsidRPr="00282301">
        <w:rPr>
          <w:rFonts w:ascii="Times New Roman" w:hAnsi="Times New Roman" w:cs="Times New Roman"/>
          <w:sz w:val="20"/>
          <w:szCs w:val="20"/>
        </w:rPr>
        <w:t xml:space="preserve"> for principle</w:t>
      </w:r>
    </w:p>
    <w:p w14:paraId="32944C18" w14:textId="5CA09D37" w:rsidR="00C125A0" w:rsidRPr="00282301" w:rsidRDefault="000A7D09" w:rsidP="00C125A0">
      <w:pPr>
        <w:pStyle w:val="NoSpacing"/>
        <w:rPr>
          <w:rFonts w:ascii="Times New Roman" w:hAnsi="Times New Roman" w:cs="Times New Roman"/>
          <w:sz w:val="20"/>
          <w:szCs w:val="20"/>
        </w:rPr>
      </w:pPr>
      <w:r w:rsidRPr="00282301">
        <w:rPr>
          <w:rFonts w:ascii="Times New Roman" w:hAnsi="Times New Roman" w:cs="Times New Roman"/>
          <w:sz w:val="20"/>
          <w:szCs w:val="20"/>
        </w:rPr>
        <w:t xml:space="preserve">quantum </w:t>
      </w:r>
      <w:r w:rsidR="00A06386" w:rsidRPr="00282301">
        <w:rPr>
          <w:rFonts w:ascii="Times New Roman" w:hAnsi="Times New Roman" w:cs="Times New Roman"/>
          <w:sz w:val="20"/>
          <w:szCs w:val="20"/>
        </w:rPr>
        <w:t>number</w:t>
      </w:r>
      <w:r w:rsidR="00C125A0" w:rsidRPr="00282301">
        <w:rPr>
          <w:rFonts w:ascii="Times New Roman" w:hAnsi="Times New Roman" w:cs="Times New Roman"/>
          <w:sz w:val="20"/>
          <w:szCs w:val="20"/>
        </w:rPr>
        <w:t>, l</w:t>
      </w:r>
      <w:r w:rsidR="00A06386" w:rsidRPr="00282301">
        <w:rPr>
          <w:rFonts w:ascii="Times New Roman" w:hAnsi="Times New Roman" w:cs="Times New Roman"/>
          <w:sz w:val="20"/>
          <w:szCs w:val="20"/>
        </w:rPr>
        <w:t xml:space="preserve"> for azimuthal</w:t>
      </w:r>
      <w:r w:rsidR="00C125A0" w:rsidRPr="00282301">
        <w:rPr>
          <w:rFonts w:ascii="Times New Roman" w:hAnsi="Times New Roman" w:cs="Times New Roman"/>
          <w:sz w:val="20"/>
          <w:szCs w:val="20"/>
        </w:rPr>
        <w:t>, m</w:t>
      </w:r>
      <w:r w:rsidR="00C125A0" w:rsidRPr="00282301">
        <w:rPr>
          <w:rFonts w:ascii="Times New Roman" w:hAnsi="Times New Roman" w:cs="Times New Roman"/>
          <w:sz w:val="20"/>
          <w:szCs w:val="20"/>
          <w:vertAlign w:val="subscript"/>
        </w:rPr>
        <w:t>l</w:t>
      </w:r>
      <w:r w:rsidR="00A06386" w:rsidRPr="00282301">
        <w:rPr>
          <w:rFonts w:ascii="Times New Roman" w:hAnsi="Times New Roman" w:cs="Times New Roman"/>
          <w:sz w:val="20"/>
          <w:szCs w:val="20"/>
        </w:rPr>
        <w:t xml:space="preserve"> for magnetic</w:t>
      </w:r>
      <w:r w:rsidR="00C125A0" w:rsidRPr="00282301">
        <w:rPr>
          <w:rFonts w:ascii="Times New Roman" w:hAnsi="Times New Roman" w:cs="Times New Roman"/>
          <w:sz w:val="20"/>
          <w:szCs w:val="20"/>
        </w:rPr>
        <w:t>, m</w:t>
      </w:r>
      <w:r w:rsidR="00C125A0" w:rsidRPr="00282301">
        <w:rPr>
          <w:rFonts w:ascii="Times New Roman" w:hAnsi="Times New Roman" w:cs="Times New Roman"/>
          <w:sz w:val="20"/>
          <w:szCs w:val="20"/>
          <w:vertAlign w:val="subscript"/>
        </w:rPr>
        <w:t>s</w:t>
      </w:r>
      <w:r w:rsidR="00A06386" w:rsidRPr="00282301">
        <w:rPr>
          <w:rFonts w:ascii="Times New Roman" w:hAnsi="Times New Roman" w:cs="Times New Roman"/>
          <w:sz w:val="20"/>
          <w:szCs w:val="20"/>
        </w:rPr>
        <w:t xml:space="preserve"> for spin only</w:t>
      </w:r>
      <w:r w:rsidR="00C125A0" w:rsidRPr="00282301">
        <w:rPr>
          <w:rFonts w:ascii="Times New Roman" w:hAnsi="Times New Roman" w:cs="Times New Roman"/>
          <w:sz w:val="20"/>
          <w:szCs w:val="20"/>
        </w:rPr>
        <w:t>), detailing the unique position and behavior of each electron.</w:t>
      </w:r>
    </w:p>
    <w:p w14:paraId="7E37F827" w14:textId="77777777" w:rsidR="00C125A0" w:rsidRPr="00C125A0" w:rsidRDefault="00C125A0" w:rsidP="00C125A0">
      <w:pPr>
        <w:pStyle w:val="NoSpacing"/>
        <w:rPr>
          <w:rFonts w:asciiTheme="minorHAnsi" w:hAnsiTheme="minorHAnsi" w:cstheme="minorHAnsi"/>
        </w:rPr>
      </w:pPr>
    </w:p>
    <w:p w14:paraId="2E470830" w14:textId="02E4E62E" w:rsidR="00A06386" w:rsidRPr="00C125A0" w:rsidRDefault="00A06386" w:rsidP="00C125A0">
      <w:pPr>
        <w:pStyle w:val="NoSpacing"/>
        <w:rPr>
          <w:rFonts w:asciiTheme="minorHAnsi" w:hAnsiTheme="minorHAnsi" w:cstheme="minorHAnsi"/>
        </w:rPr>
      </w:pPr>
      <w:commentRangeStart w:id="46"/>
      <w:r>
        <w:rPr>
          <w:noProof/>
        </w:rPr>
        <w:drawing>
          <wp:inline distT="0" distB="0" distL="0" distR="0" wp14:anchorId="75312AA6" wp14:editId="5094AB8E">
            <wp:extent cx="2911628" cy="1841500"/>
            <wp:effectExtent l="0" t="0" r="3175" b="6350"/>
            <wp:docPr id="288329878" name="Picture 2" descr="Set of flags in brush paint stroke style on gray. National symbol of the state in grunge design. Vector illust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et of flags in brush paint stroke style on gray. National symbol of the state in grunge design. Vector illustration."/>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915132" cy="1843716"/>
                    </a:xfrm>
                    <a:prstGeom prst="rect">
                      <a:avLst/>
                    </a:prstGeom>
                    <a:noFill/>
                    <a:ln>
                      <a:noFill/>
                    </a:ln>
                  </pic:spPr>
                </pic:pic>
              </a:graphicData>
            </a:graphic>
          </wp:inline>
        </w:drawing>
      </w:r>
      <w:commentRangeEnd w:id="46"/>
      <w:r w:rsidR="00387098">
        <w:rPr>
          <w:rStyle w:val="CommentReference"/>
          <w:rFonts w:ascii="Times New Roman" w:eastAsia="Times New Roman" w:hAnsi="Times New Roman" w:cs="Times New Roman"/>
        </w:rPr>
        <w:commentReference w:id="46"/>
      </w:r>
    </w:p>
    <w:p w14:paraId="2E0AE0EB" w14:textId="77777777" w:rsidR="00C125A0" w:rsidRPr="00C125A0" w:rsidRDefault="00C125A0" w:rsidP="00C125A0">
      <w:pPr>
        <w:pStyle w:val="NoSpacing"/>
        <w:rPr>
          <w:rFonts w:asciiTheme="minorHAnsi" w:hAnsiTheme="minorHAnsi" w:cstheme="minorHAnsi"/>
        </w:rPr>
      </w:pPr>
    </w:p>
    <w:p w14:paraId="72636FA2" w14:textId="646CFC0B" w:rsidR="00C125A0" w:rsidRPr="00282301" w:rsidRDefault="00C125A0" w:rsidP="5CA7DDF2">
      <w:pPr>
        <w:pStyle w:val="NoSpacing"/>
        <w:rPr>
          <w:rFonts w:ascii="Times New Roman" w:hAnsi="Times New Roman" w:cs="Times New Roman"/>
          <w:sz w:val="20"/>
          <w:szCs w:val="20"/>
        </w:rPr>
      </w:pPr>
      <w:r w:rsidRPr="00282301">
        <w:rPr>
          <w:rFonts w:ascii="Times New Roman" w:hAnsi="Times New Roman" w:cs="Times New Roman"/>
          <w:b/>
          <w:bCs/>
          <w:sz w:val="20"/>
          <w:szCs w:val="20"/>
        </w:rPr>
        <w:t xml:space="preserve">Light Dispersion </w:t>
      </w:r>
      <w:r w:rsidR="000A7D09" w:rsidRPr="00282301">
        <w:rPr>
          <w:rFonts w:ascii="Times New Roman" w:hAnsi="Times New Roman" w:cs="Times New Roman"/>
          <w:b/>
          <w:bCs/>
          <w:sz w:val="20"/>
          <w:szCs w:val="20"/>
        </w:rPr>
        <w:t xml:space="preserve">Through </w:t>
      </w:r>
      <w:r w:rsidRPr="00282301">
        <w:rPr>
          <w:rFonts w:ascii="Times New Roman" w:hAnsi="Times New Roman" w:cs="Times New Roman"/>
          <w:b/>
          <w:bCs/>
          <w:sz w:val="20"/>
          <w:szCs w:val="20"/>
        </w:rPr>
        <w:t>a Prism</w:t>
      </w:r>
      <w:r w:rsidR="000A7D09" w:rsidRPr="00282301">
        <w:rPr>
          <w:rFonts w:ascii="Times New Roman" w:hAnsi="Times New Roman" w:cs="Times New Roman"/>
          <w:b/>
          <w:bCs/>
          <w:sz w:val="20"/>
          <w:szCs w:val="20"/>
        </w:rPr>
        <w:t>:</w:t>
      </w:r>
      <w:r w:rsidRPr="00282301">
        <w:rPr>
          <w:rFonts w:ascii="Times New Roman" w:hAnsi="Times New Roman" w:cs="Times New Roman"/>
          <w:sz w:val="20"/>
          <w:szCs w:val="20"/>
        </w:rPr>
        <w:t xml:space="preserve"> Demonstrates visible light splitting into a rainbow, illustrating the range of visible wavelengths in the electromagnetic spectrum.</w:t>
      </w:r>
    </w:p>
    <w:p w14:paraId="6BBE9901" w14:textId="77777777" w:rsidR="00C125A0" w:rsidRPr="00C125A0" w:rsidRDefault="00C125A0" w:rsidP="00C125A0">
      <w:pPr>
        <w:pStyle w:val="NoSpacing"/>
        <w:rPr>
          <w:rFonts w:asciiTheme="minorHAnsi" w:hAnsiTheme="minorHAnsi" w:cstheme="minorHAnsi"/>
        </w:rPr>
      </w:pPr>
    </w:p>
    <w:p w14:paraId="0A009EA6" w14:textId="77777777" w:rsidR="00C125A0" w:rsidRPr="00C125A0" w:rsidRDefault="00C125A0" w:rsidP="00C125A0">
      <w:pPr>
        <w:pStyle w:val="NoSpacing"/>
        <w:rPr>
          <w:rFonts w:asciiTheme="minorHAnsi" w:hAnsiTheme="minorHAnsi" w:cstheme="minorHAnsi"/>
        </w:rPr>
      </w:pPr>
      <w:r w:rsidRPr="00C125A0">
        <w:rPr>
          <w:rFonts w:asciiTheme="minorHAnsi" w:eastAsia="Times New Roman" w:hAnsiTheme="minorHAnsi" w:cstheme="minorHAnsi"/>
          <w:b/>
          <w:bCs/>
          <w:noProof/>
        </w:rPr>
        <w:drawing>
          <wp:inline distT="0" distB="0" distL="0" distR="0" wp14:anchorId="677E8A95" wp14:editId="7C9759B5">
            <wp:extent cx="2743319" cy="2260600"/>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752802" cy="2268415"/>
                    </a:xfrm>
                    <a:prstGeom prst="rect">
                      <a:avLst/>
                    </a:prstGeom>
                  </pic:spPr>
                </pic:pic>
              </a:graphicData>
            </a:graphic>
          </wp:inline>
        </w:drawing>
      </w:r>
    </w:p>
    <w:p w14:paraId="54D2ED57" w14:textId="77777777" w:rsidR="00C125A0" w:rsidRPr="00C125A0" w:rsidRDefault="00C125A0" w:rsidP="00C125A0">
      <w:pPr>
        <w:pStyle w:val="NoSpacing"/>
        <w:rPr>
          <w:rFonts w:asciiTheme="minorHAnsi" w:hAnsiTheme="minorHAnsi" w:cstheme="minorHAnsi"/>
        </w:rPr>
      </w:pPr>
    </w:p>
    <w:p w14:paraId="3AE814CC" w14:textId="2D0E6554" w:rsidR="00C125A0" w:rsidRPr="005712BC" w:rsidRDefault="00C125A0" w:rsidP="5CA7DDF2">
      <w:pPr>
        <w:pStyle w:val="NoSpacing"/>
        <w:rPr>
          <w:rFonts w:ascii="Times New Roman" w:hAnsi="Times New Roman" w:cs="Times New Roman"/>
          <w:sz w:val="20"/>
          <w:szCs w:val="20"/>
        </w:rPr>
      </w:pPr>
      <w:r w:rsidRPr="005712BC">
        <w:rPr>
          <w:rStyle w:val="Strong"/>
          <w:rFonts w:ascii="Times New Roman" w:hAnsi="Times New Roman" w:cs="Times New Roman"/>
          <w:sz w:val="20"/>
          <w:szCs w:val="20"/>
        </w:rPr>
        <w:t>Bohr Model of the Atom</w:t>
      </w:r>
      <w:r w:rsidR="000A7D09" w:rsidRPr="005712BC">
        <w:rPr>
          <w:rStyle w:val="Strong"/>
          <w:rFonts w:ascii="Times New Roman" w:hAnsi="Times New Roman" w:cs="Times New Roman"/>
          <w:sz w:val="20"/>
          <w:szCs w:val="20"/>
        </w:rPr>
        <w:t>:</w:t>
      </w:r>
      <w:r w:rsidRPr="005712BC">
        <w:rPr>
          <w:rFonts w:ascii="Times New Roman" w:hAnsi="Times New Roman" w:cs="Times New Roman"/>
          <w:sz w:val="20"/>
          <w:szCs w:val="20"/>
        </w:rPr>
        <w:t xml:space="preserve"> Visual representation of electrons orbiting the nucleus in fixed energy levels, illustrating electron transitions and the emission of light.</w:t>
      </w:r>
    </w:p>
    <w:p w14:paraId="7472A90D" w14:textId="77777777" w:rsidR="00C125A0" w:rsidRPr="00C125A0" w:rsidRDefault="00C125A0" w:rsidP="00C125A0">
      <w:pPr>
        <w:pStyle w:val="NoSpacing"/>
        <w:rPr>
          <w:rFonts w:asciiTheme="minorHAnsi" w:hAnsiTheme="minorHAnsi" w:cstheme="minorHAnsi"/>
        </w:rPr>
      </w:pPr>
    </w:p>
    <w:p w14:paraId="6DCC5AD8" w14:textId="77777777" w:rsidR="00C125A0" w:rsidRPr="00C125A0" w:rsidRDefault="00C125A0" w:rsidP="00C125A0">
      <w:pPr>
        <w:pStyle w:val="NoSpacing"/>
        <w:rPr>
          <w:rFonts w:asciiTheme="minorHAnsi" w:hAnsiTheme="minorHAnsi" w:cstheme="minorHAnsi"/>
        </w:rPr>
      </w:pPr>
      <w:r w:rsidRPr="00C125A0">
        <w:rPr>
          <w:rFonts w:asciiTheme="minorHAnsi" w:eastAsia="Times New Roman" w:hAnsiTheme="minorHAnsi" w:cstheme="minorHAnsi"/>
          <w:noProof/>
        </w:rPr>
        <w:lastRenderedPageBreak/>
        <w:drawing>
          <wp:inline distT="0" distB="0" distL="0" distR="0" wp14:anchorId="55595DF4" wp14:editId="60763461">
            <wp:extent cx="5531312" cy="13716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41252" cy="1374065"/>
                    </a:xfrm>
                    <a:prstGeom prst="rect">
                      <a:avLst/>
                    </a:prstGeom>
                  </pic:spPr>
                </pic:pic>
              </a:graphicData>
            </a:graphic>
          </wp:inline>
        </w:drawing>
      </w:r>
    </w:p>
    <w:p w14:paraId="53C60BE0" w14:textId="77777777" w:rsidR="00C125A0" w:rsidRPr="00C125A0" w:rsidRDefault="00C125A0" w:rsidP="00C125A0">
      <w:pPr>
        <w:pStyle w:val="NoSpacing"/>
        <w:rPr>
          <w:rFonts w:asciiTheme="minorHAnsi" w:hAnsiTheme="minorHAnsi" w:cstheme="minorHAnsi"/>
        </w:rPr>
      </w:pPr>
    </w:p>
    <w:p w14:paraId="6FC27081" w14:textId="2BFE3471" w:rsidR="00C125A0" w:rsidRPr="005712BC" w:rsidRDefault="00C125A0" w:rsidP="5CA7DDF2">
      <w:pPr>
        <w:pStyle w:val="NoSpacing"/>
        <w:rPr>
          <w:rFonts w:ascii="Times New Roman" w:hAnsi="Times New Roman" w:cs="Times New Roman"/>
          <w:sz w:val="20"/>
          <w:szCs w:val="20"/>
        </w:rPr>
      </w:pPr>
      <w:r w:rsidRPr="005712BC">
        <w:rPr>
          <w:rStyle w:val="Strong"/>
          <w:rFonts w:ascii="Times New Roman" w:hAnsi="Times New Roman" w:cs="Times New Roman"/>
          <w:sz w:val="20"/>
          <w:szCs w:val="20"/>
        </w:rPr>
        <w:t>Energy Transition and Photon Emission</w:t>
      </w:r>
      <w:r w:rsidR="000A7D09" w:rsidRPr="005712BC">
        <w:rPr>
          <w:rStyle w:val="Strong"/>
          <w:rFonts w:ascii="Times New Roman" w:hAnsi="Times New Roman" w:cs="Times New Roman"/>
          <w:sz w:val="20"/>
          <w:szCs w:val="20"/>
        </w:rPr>
        <w:t>:</w:t>
      </w:r>
      <w:r w:rsidRPr="005712BC">
        <w:rPr>
          <w:rFonts w:ascii="Times New Roman" w:hAnsi="Times New Roman" w:cs="Times New Roman"/>
          <w:sz w:val="20"/>
          <w:szCs w:val="20"/>
        </w:rPr>
        <w:t xml:space="preserve"> Diagram illustrating electron transitions between energy levels and associated photon emission, which produces atomic spectra.</w:t>
      </w:r>
    </w:p>
    <w:p w14:paraId="116306CB" w14:textId="77777777" w:rsidR="00C125A0" w:rsidRPr="00C125A0" w:rsidRDefault="00C125A0" w:rsidP="00C125A0">
      <w:pPr>
        <w:pStyle w:val="NoSpacing"/>
        <w:rPr>
          <w:rFonts w:asciiTheme="minorHAnsi" w:hAnsiTheme="minorHAnsi" w:cstheme="minorHAnsi"/>
        </w:rPr>
      </w:pPr>
    </w:p>
    <w:p w14:paraId="1F084C06" w14:textId="77777777" w:rsidR="00C125A0" w:rsidRPr="00C125A0" w:rsidRDefault="00C125A0" w:rsidP="00C125A0">
      <w:pPr>
        <w:pStyle w:val="NoSpacing"/>
        <w:rPr>
          <w:rFonts w:asciiTheme="minorHAnsi" w:hAnsiTheme="minorHAnsi" w:cstheme="minorHAnsi"/>
        </w:rPr>
      </w:pPr>
      <w:r w:rsidRPr="00C125A0">
        <w:rPr>
          <w:rFonts w:asciiTheme="minorHAnsi" w:hAnsiTheme="minorHAnsi" w:cstheme="minorHAnsi"/>
          <w:b/>
          <w:noProof/>
        </w:rPr>
        <w:drawing>
          <wp:inline distT="0" distB="0" distL="0" distR="0" wp14:anchorId="31C445CE" wp14:editId="51B6BE23">
            <wp:extent cx="5486400" cy="31470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86400" cy="3147060"/>
                    </a:xfrm>
                    <a:prstGeom prst="rect">
                      <a:avLst/>
                    </a:prstGeom>
                  </pic:spPr>
                </pic:pic>
              </a:graphicData>
            </a:graphic>
          </wp:inline>
        </w:drawing>
      </w:r>
    </w:p>
    <w:p w14:paraId="1C595773" w14:textId="1F102425" w:rsidR="00C125A0" w:rsidRPr="005712BC" w:rsidRDefault="00C125A0" w:rsidP="5CA7DDF2">
      <w:pPr>
        <w:pStyle w:val="NoSpacing"/>
        <w:rPr>
          <w:rFonts w:ascii="Times New Roman" w:hAnsi="Times New Roman" w:cs="Times New Roman"/>
          <w:sz w:val="20"/>
          <w:szCs w:val="20"/>
        </w:rPr>
      </w:pPr>
      <w:r w:rsidRPr="005712BC">
        <w:rPr>
          <w:rStyle w:val="Strong"/>
          <w:rFonts w:ascii="Times New Roman" w:hAnsi="Times New Roman" w:cs="Times New Roman"/>
          <w:sz w:val="20"/>
          <w:szCs w:val="20"/>
        </w:rPr>
        <w:t>Modern Periodic Table</w:t>
      </w:r>
      <w:r w:rsidR="000A7D09" w:rsidRPr="005712BC">
        <w:rPr>
          <w:rStyle w:val="Strong"/>
          <w:rFonts w:ascii="Times New Roman" w:hAnsi="Times New Roman" w:cs="Times New Roman"/>
          <w:sz w:val="20"/>
          <w:szCs w:val="20"/>
        </w:rPr>
        <w:t>:</w:t>
      </w:r>
      <w:r w:rsidRPr="005712BC">
        <w:rPr>
          <w:rFonts w:ascii="Times New Roman" w:hAnsi="Times New Roman" w:cs="Times New Roman"/>
          <w:sz w:val="20"/>
          <w:szCs w:val="20"/>
        </w:rPr>
        <w:t xml:space="preserve"> Updated table arranged by atomic number, reflecting corrected placements based on atomic structure.</w:t>
      </w:r>
    </w:p>
    <w:p w14:paraId="2A7CA561" w14:textId="77777777" w:rsidR="00C125A0" w:rsidRPr="00C125A0" w:rsidRDefault="00C125A0" w:rsidP="00C125A0">
      <w:pPr>
        <w:pStyle w:val="NoSpacing"/>
        <w:rPr>
          <w:rFonts w:asciiTheme="minorHAnsi" w:hAnsiTheme="minorHAnsi" w:cstheme="minorHAnsi"/>
        </w:rPr>
      </w:pPr>
    </w:p>
    <w:p w14:paraId="0AE14279" w14:textId="77777777" w:rsidR="00C125A0" w:rsidRPr="00C125A0" w:rsidRDefault="00C125A0" w:rsidP="00C125A0">
      <w:pPr>
        <w:pStyle w:val="NoSpacing"/>
        <w:rPr>
          <w:rFonts w:asciiTheme="minorHAnsi" w:hAnsiTheme="minorHAnsi" w:cstheme="minorHAnsi"/>
        </w:rPr>
      </w:pPr>
    </w:p>
    <w:p w14:paraId="7EBFD353" w14:textId="77777777" w:rsidR="00C125A0" w:rsidRPr="00C125A0" w:rsidRDefault="00C125A0" w:rsidP="00C125A0">
      <w:pPr>
        <w:pStyle w:val="NoSpacing"/>
        <w:rPr>
          <w:rFonts w:asciiTheme="minorHAnsi" w:hAnsiTheme="minorHAnsi" w:cstheme="minorHAnsi"/>
        </w:rPr>
      </w:pPr>
      <w:r w:rsidRPr="00C125A0">
        <w:rPr>
          <w:rFonts w:asciiTheme="minorHAnsi" w:hAnsiTheme="minorHAnsi" w:cstheme="minorHAnsi"/>
          <w:noProof/>
        </w:rPr>
        <w:drawing>
          <wp:inline distT="0" distB="0" distL="0" distR="0" wp14:anchorId="6AA9176F" wp14:editId="73F4EB8A">
            <wp:extent cx="4318000" cy="2151619"/>
            <wp:effectExtent l="0" t="0" r="635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323624" cy="2154421"/>
                    </a:xfrm>
                    <a:prstGeom prst="rect">
                      <a:avLst/>
                    </a:prstGeom>
                  </pic:spPr>
                </pic:pic>
              </a:graphicData>
            </a:graphic>
          </wp:inline>
        </w:drawing>
      </w:r>
    </w:p>
    <w:p w14:paraId="201B2046" w14:textId="77777777" w:rsidR="00C125A0" w:rsidRPr="00C125A0" w:rsidRDefault="00C125A0" w:rsidP="00C125A0">
      <w:pPr>
        <w:pStyle w:val="NoSpacing"/>
        <w:rPr>
          <w:rFonts w:asciiTheme="minorHAnsi" w:hAnsiTheme="minorHAnsi" w:cstheme="minorHAnsi"/>
        </w:rPr>
      </w:pPr>
    </w:p>
    <w:p w14:paraId="4BB1E07D" w14:textId="0AF42501" w:rsidR="00C125A0" w:rsidRPr="005712BC" w:rsidRDefault="00C125A0" w:rsidP="5CA7DDF2">
      <w:pPr>
        <w:pStyle w:val="NoSpacing"/>
        <w:rPr>
          <w:rFonts w:ascii="Times New Roman" w:hAnsi="Times New Roman" w:cs="Times New Roman"/>
          <w:sz w:val="20"/>
          <w:szCs w:val="20"/>
        </w:rPr>
      </w:pPr>
      <w:r w:rsidRPr="005712BC">
        <w:rPr>
          <w:rStyle w:val="Strong"/>
          <w:rFonts w:ascii="Times New Roman" w:hAnsi="Times New Roman" w:cs="Times New Roman"/>
          <w:sz w:val="20"/>
          <w:szCs w:val="20"/>
        </w:rPr>
        <w:t>Groups and Periods of the Periodic Table</w:t>
      </w:r>
      <w:r w:rsidR="000A7D09" w:rsidRPr="005712BC">
        <w:rPr>
          <w:rStyle w:val="Strong"/>
          <w:rFonts w:ascii="Times New Roman" w:hAnsi="Times New Roman" w:cs="Times New Roman"/>
          <w:sz w:val="20"/>
          <w:szCs w:val="20"/>
        </w:rPr>
        <w:t>:</w:t>
      </w:r>
      <w:r w:rsidRPr="005712BC">
        <w:rPr>
          <w:rFonts w:ascii="Times New Roman" w:hAnsi="Times New Roman" w:cs="Times New Roman"/>
          <w:sz w:val="20"/>
          <w:szCs w:val="20"/>
        </w:rPr>
        <w:t xml:space="preserve"> Illustration marking groups (columns) and periods (rows), showing </w:t>
      </w:r>
      <w:r w:rsidR="00EE0316" w:rsidRPr="005712BC">
        <w:rPr>
          <w:rFonts w:ascii="Times New Roman" w:hAnsi="Times New Roman" w:cs="Times New Roman"/>
          <w:sz w:val="20"/>
          <w:szCs w:val="20"/>
        </w:rPr>
        <w:t xml:space="preserve">the </w:t>
      </w:r>
      <w:r w:rsidRPr="005712BC">
        <w:rPr>
          <w:rFonts w:ascii="Times New Roman" w:hAnsi="Times New Roman" w:cs="Times New Roman"/>
          <w:sz w:val="20"/>
          <w:szCs w:val="20"/>
        </w:rPr>
        <w:t>classification of elements as metals, metalloids, and nonmetals.</w:t>
      </w:r>
    </w:p>
    <w:p w14:paraId="01FE0B0F" w14:textId="77777777" w:rsidR="00C125A0" w:rsidRPr="00C125A0" w:rsidRDefault="00C125A0" w:rsidP="00C125A0">
      <w:pPr>
        <w:pStyle w:val="NoSpacing"/>
        <w:rPr>
          <w:rFonts w:asciiTheme="minorHAnsi" w:hAnsiTheme="minorHAnsi" w:cstheme="minorHAnsi"/>
        </w:rPr>
      </w:pPr>
    </w:p>
    <w:p w14:paraId="09FAE44B" w14:textId="77777777" w:rsidR="00C125A0" w:rsidRPr="00C125A0" w:rsidRDefault="00C125A0" w:rsidP="00C125A0">
      <w:pPr>
        <w:pStyle w:val="NoSpacing"/>
        <w:rPr>
          <w:rFonts w:asciiTheme="minorHAnsi" w:hAnsiTheme="minorHAnsi" w:cstheme="minorHAnsi"/>
        </w:rPr>
      </w:pPr>
    </w:p>
    <w:p w14:paraId="7914BA4E" w14:textId="77777777" w:rsidR="00C125A0" w:rsidRPr="00C125A0" w:rsidRDefault="00C125A0" w:rsidP="00C125A0">
      <w:pPr>
        <w:pStyle w:val="NoSpacing"/>
        <w:rPr>
          <w:rFonts w:asciiTheme="minorHAnsi" w:hAnsiTheme="minorHAnsi" w:cstheme="minorHAnsi"/>
        </w:rPr>
      </w:pPr>
      <w:r w:rsidRPr="00C125A0">
        <w:rPr>
          <w:rFonts w:asciiTheme="minorHAnsi" w:hAnsiTheme="minorHAnsi" w:cstheme="minorHAnsi"/>
          <w:noProof/>
        </w:rPr>
        <w:lastRenderedPageBreak/>
        <w:drawing>
          <wp:inline distT="0" distB="0" distL="0" distR="0" wp14:anchorId="15FD14C2" wp14:editId="29120143">
            <wp:extent cx="5469980" cy="36449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72035" cy="3646269"/>
                    </a:xfrm>
                    <a:prstGeom prst="rect">
                      <a:avLst/>
                    </a:prstGeom>
                  </pic:spPr>
                </pic:pic>
              </a:graphicData>
            </a:graphic>
          </wp:inline>
        </w:drawing>
      </w:r>
    </w:p>
    <w:p w14:paraId="2B3C47DA" w14:textId="77777777" w:rsidR="00C125A0" w:rsidRPr="00C125A0" w:rsidRDefault="00C125A0" w:rsidP="00C125A0">
      <w:pPr>
        <w:pStyle w:val="NoSpacing"/>
        <w:rPr>
          <w:rFonts w:asciiTheme="minorHAnsi" w:hAnsiTheme="minorHAnsi" w:cstheme="minorHAnsi"/>
        </w:rPr>
      </w:pPr>
    </w:p>
    <w:p w14:paraId="429D34C3" w14:textId="261CC4DE" w:rsidR="00C125A0" w:rsidRPr="005712BC" w:rsidRDefault="00C125A0" w:rsidP="5CA7DDF2">
      <w:pPr>
        <w:pStyle w:val="NoSpacing"/>
        <w:rPr>
          <w:rFonts w:ascii="Times New Roman" w:hAnsi="Times New Roman" w:cs="Times New Roman"/>
          <w:sz w:val="20"/>
          <w:szCs w:val="20"/>
        </w:rPr>
      </w:pPr>
      <w:r w:rsidRPr="005712BC">
        <w:rPr>
          <w:rStyle w:val="Strong"/>
          <w:rFonts w:ascii="Times New Roman" w:hAnsi="Times New Roman" w:cs="Times New Roman"/>
          <w:sz w:val="20"/>
          <w:szCs w:val="20"/>
        </w:rPr>
        <w:t>Periodic Table with Periodic Trends</w:t>
      </w:r>
      <w:r w:rsidR="000A7D09" w:rsidRPr="005712BC">
        <w:rPr>
          <w:rStyle w:val="Strong"/>
          <w:rFonts w:ascii="Times New Roman" w:hAnsi="Times New Roman" w:cs="Times New Roman"/>
          <w:sz w:val="20"/>
          <w:szCs w:val="20"/>
        </w:rPr>
        <w:t>:</w:t>
      </w:r>
      <w:r w:rsidRPr="005712BC">
        <w:rPr>
          <w:rFonts w:ascii="Times New Roman" w:hAnsi="Times New Roman" w:cs="Times New Roman"/>
          <w:sz w:val="20"/>
          <w:szCs w:val="20"/>
        </w:rPr>
        <w:t xml:space="preserve"> A labeled periodic table showing trends in atomic radius, ionization energy, electron affinity, and electronegativity.</w:t>
      </w:r>
    </w:p>
    <w:p w14:paraId="23FDEA05" w14:textId="77777777" w:rsidR="00C125A0" w:rsidRPr="00C125A0" w:rsidRDefault="00C125A0" w:rsidP="00C125A0">
      <w:pPr>
        <w:pStyle w:val="NoSpacing"/>
        <w:rPr>
          <w:rFonts w:asciiTheme="minorHAnsi" w:hAnsiTheme="minorHAnsi" w:cstheme="minorHAnsi"/>
        </w:rPr>
      </w:pPr>
    </w:p>
    <w:p w14:paraId="5F0778BD" w14:textId="77777777" w:rsidR="00C125A0" w:rsidRPr="00C125A0" w:rsidRDefault="00C125A0" w:rsidP="00C125A0">
      <w:pPr>
        <w:pStyle w:val="NoSpacing"/>
        <w:rPr>
          <w:rStyle w:val="Strong"/>
          <w:rFonts w:asciiTheme="minorHAnsi" w:hAnsiTheme="minorHAnsi" w:cstheme="minorHAnsi"/>
        </w:rPr>
      </w:pPr>
      <w:r w:rsidRPr="00C125A0">
        <w:rPr>
          <w:rFonts w:asciiTheme="minorHAnsi" w:hAnsiTheme="minorHAnsi" w:cstheme="minorHAnsi"/>
          <w:noProof/>
        </w:rPr>
        <w:drawing>
          <wp:inline distT="0" distB="0" distL="0" distR="0" wp14:anchorId="32C73651" wp14:editId="1F7B8623">
            <wp:extent cx="3221478" cy="4190629"/>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230368" cy="4202194"/>
                    </a:xfrm>
                    <a:prstGeom prst="rect">
                      <a:avLst/>
                    </a:prstGeom>
                  </pic:spPr>
                </pic:pic>
              </a:graphicData>
            </a:graphic>
          </wp:inline>
        </w:drawing>
      </w:r>
    </w:p>
    <w:p w14:paraId="3CAFC9F8" w14:textId="77777777" w:rsidR="00C125A0" w:rsidRDefault="00C125A0" w:rsidP="00C125A0">
      <w:pPr>
        <w:pStyle w:val="NoSpacing"/>
        <w:rPr>
          <w:rStyle w:val="Strong"/>
          <w:rFonts w:asciiTheme="minorHAnsi" w:hAnsiTheme="minorHAnsi" w:cstheme="minorHAnsi"/>
        </w:rPr>
      </w:pPr>
    </w:p>
    <w:p w14:paraId="15BE5701" w14:textId="38385953" w:rsidR="00BF65D4" w:rsidRPr="00C125A0" w:rsidRDefault="00BF65D4" w:rsidP="00C125A0">
      <w:pPr>
        <w:pStyle w:val="NoSpacing"/>
        <w:rPr>
          <w:rStyle w:val="Strong"/>
          <w:rFonts w:asciiTheme="minorHAnsi" w:hAnsiTheme="minorHAnsi" w:cstheme="minorHAnsi"/>
        </w:rPr>
      </w:pPr>
      <w:commentRangeStart w:id="47"/>
      <w:r>
        <w:rPr>
          <w:noProof/>
        </w:rPr>
        <w:lastRenderedPageBreak/>
        <w:drawing>
          <wp:inline distT="0" distB="0" distL="0" distR="0" wp14:anchorId="2DBFF134" wp14:editId="0C23AD90">
            <wp:extent cx="3103256" cy="3048000"/>
            <wp:effectExtent l="0" t="0" r="1905" b="0"/>
            <wp:docPr id="774979000" name="Picture 3" descr="vector illustration of  VSEPR Theory 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ector illustration of  VSEPR Theory CHART."/>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109781" cy="3054409"/>
                    </a:xfrm>
                    <a:prstGeom prst="rect">
                      <a:avLst/>
                    </a:prstGeom>
                    <a:noFill/>
                    <a:ln>
                      <a:noFill/>
                    </a:ln>
                  </pic:spPr>
                </pic:pic>
              </a:graphicData>
            </a:graphic>
          </wp:inline>
        </w:drawing>
      </w:r>
      <w:commentRangeEnd w:id="47"/>
      <w:r w:rsidR="00387098">
        <w:rPr>
          <w:rStyle w:val="CommentReference"/>
          <w:rFonts w:ascii="Times New Roman" w:eastAsia="Times New Roman" w:hAnsi="Times New Roman" w:cs="Times New Roman"/>
        </w:rPr>
        <w:commentReference w:id="47"/>
      </w:r>
    </w:p>
    <w:p w14:paraId="3EE40ABB" w14:textId="77777777" w:rsidR="00C125A0" w:rsidRPr="00C125A0" w:rsidRDefault="00C125A0" w:rsidP="00C125A0">
      <w:pPr>
        <w:pStyle w:val="NoSpacing"/>
        <w:rPr>
          <w:rStyle w:val="Strong"/>
          <w:rFonts w:asciiTheme="minorHAnsi" w:hAnsiTheme="minorHAnsi" w:cstheme="minorHAnsi"/>
        </w:rPr>
      </w:pPr>
    </w:p>
    <w:p w14:paraId="4D7C8764" w14:textId="4A41F306" w:rsidR="00C125A0" w:rsidRPr="005712BC" w:rsidRDefault="00C125A0" w:rsidP="5CA7DDF2">
      <w:pPr>
        <w:pStyle w:val="NoSpacing"/>
        <w:rPr>
          <w:rFonts w:ascii="Times New Roman" w:hAnsi="Times New Roman" w:cs="Times New Roman"/>
          <w:sz w:val="20"/>
          <w:szCs w:val="20"/>
        </w:rPr>
      </w:pPr>
      <w:r w:rsidRPr="005712BC">
        <w:rPr>
          <w:rStyle w:val="Strong"/>
          <w:rFonts w:ascii="Times New Roman" w:hAnsi="Times New Roman" w:cs="Times New Roman"/>
          <w:sz w:val="20"/>
          <w:szCs w:val="20"/>
        </w:rPr>
        <w:t>VSEPR Molecular Shapes</w:t>
      </w:r>
      <w:r w:rsidR="000A7D09" w:rsidRPr="005712BC">
        <w:rPr>
          <w:rStyle w:val="Strong"/>
          <w:rFonts w:ascii="Times New Roman" w:hAnsi="Times New Roman" w:cs="Times New Roman"/>
          <w:sz w:val="20"/>
          <w:szCs w:val="20"/>
        </w:rPr>
        <w:t>:</w:t>
      </w:r>
      <w:r w:rsidRPr="005712BC">
        <w:rPr>
          <w:rFonts w:ascii="Times New Roman" w:hAnsi="Times New Roman" w:cs="Times New Roman"/>
          <w:sz w:val="20"/>
          <w:szCs w:val="20"/>
        </w:rPr>
        <w:t xml:space="preserve"> Visual representations of common molecular shapes (e.g., linear, trigonal planar, tetrahedral) based on VSEPR theory.</w:t>
      </w:r>
    </w:p>
    <w:p w14:paraId="3D62F0E7" w14:textId="77777777" w:rsidR="00C125A0" w:rsidRPr="00C125A0" w:rsidRDefault="00C125A0" w:rsidP="00C125A0">
      <w:pPr>
        <w:pStyle w:val="NoSpacing"/>
        <w:rPr>
          <w:rFonts w:asciiTheme="minorHAnsi" w:hAnsiTheme="minorHAnsi" w:cstheme="minorHAnsi"/>
        </w:rPr>
      </w:pPr>
    </w:p>
    <w:p w14:paraId="17C0A523" w14:textId="77777777" w:rsidR="00C125A0" w:rsidRPr="00C125A0" w:rsidRDefault="00C125A0" w:rsidP="00C125A0">
      <w:pPr>
        <w:pStyle w:val="NoSpacing"/>
        <w:rPr>
          <w:rFonts w:asciiTheme="minorHAnsi" w:hAnsiTheme="minorHAnsi" w:cstheme="minorHAnsi"/>
        </w:rPr>
      </w:pPr>
    </w:p>
    <w:p w14:paraId="548BF3AD" w14:textId="77777777" w:rsidR="00C125A0" w:rsidRDefault="00C125A0" w:rsidP="00C125A0">
      <w:pPr>
        <w:pStyle w:val="NoSpacing"/>
        <w:rPr>
          <w:rStyle w:val="Strong"/>
          <w:rFonts w:asciiTheme="minorHAnsi" w:hAnsiTheme="minorHAnsi" w:cstheme="minorHAnsi"/>
        </w:rPr>
      </w:pPr>
      <w:r w:rsidRPr="00C125A0">
        <w:rPr>
          <w:rFonts w:asciiTheme="minorHAnsi" w:hAnsiTheme="minorHAnsi" w:cstheme="minorHAnsi"/>
          <w:noProof/>
        </w:rPr>
        <w:drawing>
          <wp:inline distT="0" distB="0" distL="0" distR="0" wp14:anchorId="60D5B5D8" wp14:editId="01AE041A">
            <wp:extent cx="2743200" cy="2407627"/>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750386" cy="2413934"/>
                    </a:xfrm>
                    <a:prstGeom prst="rect">
                      <a:avLst/>
                    </a:prstGeom>
                  </pic:spPr>
                </pic:pic>
              </a:graphicData>
            </a:graphic>
          </wp:inline>
        </w:drawing>
      </w:r>
    </w:p>
    <w:p w14:paraId="3AB90850" w14:textId="7C54C185" w:rsidR="00371FAE" w:rsidRPr="00C125A0" w:rsidRDefault="00371FAE" w:rsidP="00C125A0">
      <w:pPr>
        <w:pStyle w:val="NoSpacing"/>
        <w:rPr>
          <w:rStyle w:val="Strong"/>
          <w:rFonts w:asciiTheme="minorHAnsi" w:hAnsiTheme="minorHAnsi" w:cstheme="minorHAnsi"/>
        </w:rPr>
      </w:pPr>
      <w:commentRangeStart w:id="48"/>
      <w:r>
        <w:rPr>
          <w:noProof/>
        </w:rPr>
        <w:drawing>
          <wp:inline distT="0" distB="0" distL="0" distR="0" wp14:anchorId="60458894" wp14:editId="6240129F">
            <wp:extent cx="2835238" cy="1606550"/>
            <wp:effectExtent l="0" t="0" r="3810" b="0"/>
            <wp:docPr id="2137438048" name="Picture 4" descr="hydrogen bonding water molecules h2o h bond oxygen partial positive negative charge lone pair of electr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ydrogen bonding water molecules h2o h bond oxygen partial positive negative charge lone pair of electrons"/>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841921" cy="1610337"/>
                    </a:xfrm>
                    <a:prstGeom prst="rect">
                      <a:avLst/>
                    </a:prstGeom>
                    <a:noFill/>
                    <a:ln>
                      <a:noFill/>
                    </a:ln>
                  </pic:spPr>
                </pic:pic>
              </a:graphicData>
            </a:graphic>
          </wp:inline>
        </w:drawing>
      </w:r>
      <w:commentRangeEnd w:id="48"/>
      <w:r w:rsidR="00387098">
        <w:rPr>
          <w:rStyle w:val="CommentReference"/>
          <w:rFonts w:ascii="Times New Roman" w:eastAsia="Times New Roman" w:hAnsi="Times New Roman" w:cs="Times New Roman"/>
        </w:rPr>
        <w:commentReference w:id="48"/>
      </w:r>
    </w:p>
    <w:p w14:paraId="18100406" w14:textId="77777777" w:rsidR="00C125A0" w:rsidRPr="00C125A0" w:rsidRDefault="00C125A0" w:rsidP="00C125A0">
      <w:pPr>
        <w:pStyle w:val="NoSpacing"/>
        <w:rPr>
          <w:rStyle w:val="Strong"/>
          <w:rFonts w:asciiTheme="minorHAnsi" w:hAnsiTheme="minorHAnsi" w:cstheme="minorHAnsi"/>
        </w:rPr>
      </w:pPr>
    </w:p>
    <w:p w14:paraId="7FB572F0" w14:textId="5E5ED8FB" w:rsidR="00430670" w:rsidRPr="00EA584D" w:rsidRDefault="00C125A0" w:rsidP="5CA7DDF2">
      <w:pPr>
        <w:pStyle w:val="Heading2"/>
        <w:rPr>
          <w:rStyle w:val="Strong"/>
          <w:rFonts w:eastAsia="Arial"/>
          <w:color w:val="0070C0"/>
          <w:sz w:val="20"/>
          <w:szCs w:val="20"/>
        </w:rPr>
      </w:pPr>
      <w:r w:rsidRPr="00EA584D">
        <w:rPr>
          <w:rStyle w:val="Strong"/>
          <w:sz w:val="20"/>
          <w:szCs w:val="20"/>
        </w:rPr>
        <w:t>Hydrogen Bonding in Water</w:t>
      </w:r>
      <w:r w:rsidR="000A7D09" w:rsidRPr="00EA584D">
        <w:rPr>
          <w:rStyle w:val="Strong"/>
          <w:sz w:val="20"/>
          <w:szCs w:val="20"/>
        </w:rPr>
        <w:t>:</w:t>
      </w:r>
      <w:r w:rsidRPr="00EA584D">
        <w:rPr>
          <w:sz w:val="20"/>
          <w:szCs w:val="20"/>
        </w:rPr>
        <w:t xml:space="preserve"> Image illustrating hydrogen bonding between water molecules, explaining water’s high boiling point and solvent properties.</w:t>
      </w:r>
    </w:p>
    <w:p w14:paraId="0AD0D840" w14:textId="77777777" w:rsidR="00430670" w:rsidRDefault="00430670" w:rsidP="0097116F">
      <w:pPr>
        <w:pStyle w:val="Heading2"/>
        <w:rPr>
          <w:rStyle w:val="Strong"/>
          <w:rFonts w:asciiTheme="minorHAnsi" w:eastAsia="Arial" w:hAnsiTheme="minorHAnsi" w:cstheme="minorHAnsi"/>
          <w:iCs/>
          <w:color w:val="0070C0"/>
        </w:rPr>
      </w:pPr>
    </w:p>
    <w:p w14:paraId="4F7730C0" w14:textId="77777777" w:rsidR="0097116F" w:rsidRDefault="0097116F" w:rsidP="0097116F">
      <w:pPr>
        <w:pStyle w:val="Heading2"/>
        <w:rPr>
          <w:rStyle w:val="Strong"/>
          <w:rFonts w:asciiTheme="minorHAnsi" w:eastAsia="Arial" w:hAnsiTheme="minorHAnsi" w:cstheme="minorHAnsi"/>
          <w:iCs/>
          <w:color w:val="0070C0"/>
        </w:rPr>
      </w:pPr>
    </w:p>
    <w:p w14:paraId="5BE50604" w14:textId="37EF6B71" w:rsidR="0097116F" w:rsidRPr="004417F8" w:rsidRDefault="0097116F" w:rsidP="21BA127D">
      <w:pPr>
        <w:pStyle w:val="Heading2"/>
        <w:rPr>
          <w:rStyle w:val="Strong"/>
          <w:rFonts w:eastAsia="Arial"/>
          <w:sz w:val="20"/>
          <w:szCs w:val="20"/>
        </w:rPr>
      </w:pPr>
      <w:commentRangeStart w:id="49"/>
      <w:commentRangeStart w:id="50"/>
      <w:r w:rsidRPr="004417F8">
        <w:rPr>
          <w:rStyle w:val="Strong"/>
          <w:rFonts w:eastAsia="Arial"/>
          <w:sz w:val="20"/>
          <w:szCs w:val="20"/>
        </w:rPr>
        <w:t>PSA</w:t>
      </w:r>
      <w:bookmarkEnd w:id="45"/>
      <w:commentRangeEnd w:id="49"/>
      <w:r w:rsidRPr="004417F8">
        <w:rPr>
          <w:rStyle w:val="CommentReference"/>
          <w:sz w:val="20"/>
          <w:szCs w:val="20"/>
        </w:rPr>
        <w:commentReference w:id="49"/>
      </w:r>
      <w:commentRangeEnd w:id="50"/>
      <w:r w:rsidR="004417F8" w:rsidRPr="004417F8">
        <w:rPr>
          <w:rStyle w:val="CommentReference"/>
          <w:sz w:val="20"/>
          <w:szCs w:val="20"/>
        </w:rPr>
        <w:commentReference w:id="50"/>
      </w:r>
    </w:p>
    <w:p w14:paraId="76F991A2" w14:textId="1380D284" w:rsidR="00D025F1" w:rsidRPr="004417F8" w:rsidRDefault="00D025F1" w:rsidP="5CA7DDF2">
      <w:pPr>
        <w:pStyle w:val="Heading2"/>
        <w:ind w:left="0"/>
        <w:rPr>
          <w:rStyle w:val="Strong"/>
          <w:rFonts w:eastAsia="Arial"/>
          <w:b w:val="0"/>
          <w:bCs w:val="0"/>
          <w:sz w:val="20"/>
          <w:szCs w:val="20"/>
        </w:rPr>
      </w:pPr>
      <w:r w:rsidRPr="004417F8">
        <w:rPr>
          <w:rStyle w:val="Strong"/>
          <w:rFonts w:eastAsia="Arial"/>
          <w:b w:val="0"/>
          <w:bCs w:val="0"/>
          <w:sz w:val="20"/>
          <w:szCs w:val="20"/>
        </w:rPr>
        <w:lastRenderedPageBreak/>
        <w:t>Chapter 3</w:t>
      </w:r>
      <w:r w:rsidR="0027144F" w:rsidRPr="004417F8">
        <w:rPr>
          <w:rStyle w:val="Strong"/>
          <w:rFonts w:eastAsia="Arial"/>
          <w:b w:val="0"/>
          <w:bCs w:val="0"/>
          <w:sz w:val="20"/>
          <w:szCs w:val="20"/>
        </w:rPr>
        <w:t xml:space="preserve">: </w:t>
      </w:r>
      <w:r w:rsidR="0027144F" w:rsidRPr="004417F8">
        <w:rPr>
          <w:b/>
          <w:bCs/>
          <w:sz w:val="20"/>
          <w:szCs w:val="20"/>
        </w:rPr>
        <w:t>Unlocking the Atom</w:t>
      </w:r>
    </w:p>
    <w:p w14:paraId="7571BAD8" w14:textId="4803E0E1" w:rsidR="00A24FF2" w:rsidRPr="004417F8" w:rsidRDefault="00A24FF2" w:rsidP="00A24FF2">
      <w:pPr>
        <w:pStyle w:val="Default"/>
        <w:rPr>
          <w:b/>
          <w:sz w:val="20"/>
          <w:szCs w:val="20"/>
        </w:rPr>
      </w:pPr>
      <w:r w:rsidRPr="004417F8">
        <w:rPr>
          <w:rStyle w:val="Strong"/>
          <w:rFonts w:eastAsia="Arial"/>
          <w:iCs/>
          <w:color w:val="auto"/>
          <w:sz w:val="20"/>
          <w:szCs w:val="20"/>
        </w:rPr>
        <w:t xml:space="preserve">Lesson 1: </w:t>
      </w:r>
      <w:r w:rsidRPr="004417F8">
        <w:rPr>
          <w:b/>
          <w:sz w:val="20"/>
          <w:szCs w:val="20"/>
        </w:rPr>
        <w:t xml:space="preserve">The Evolution of Atomic Models and Structure </w:t>
      </w:r>
    </w:p>
    <w:p w14:paraId="57D704FC" w14:textId="0904D29D" w:rsidR="00A24FF2" w:rsidRPr="004417F8" w:rsidRDefault="00A24FF2" w:rsidP="21BA127D">
      <w:pPr>
        <w:pStyle w:val="Default"/>
        <w:rPr>
          <w:sz w:val="20"/>
          <w:szCs w:val="20"/>
        </w:rPr>
      </w:pPr>
      <w:commentRangeStart w:id="51"/>
      <w:commentRangeStart w:id="52"/>
      <w:r w:rsidRPr="004417F8">
        <w:rPr>
          <w:b/>
          <w:bCs/>
          <w:sz w:val="20"/>
          <w:szCs w:val="20"/>
        </w:rPr>
        <w:t>PSA</w:t>
      </w:r>
      <w:commentRangeEnd w:id="51"/>
      <w:r w:rsidRPr="004417F8">
        <w:rPr>
          <w:rStyle w:val="CommentReference"/>
          <w:sz w:val="20"/>
          <w:szCs w:val="20"/>
        </w:rPr>
        <w:commentReference w:id="51"/>
      </w:r>
      <w:commentRangeEnd w:id="52"/>
      <w:r w:rsidR="0025070B">
        <w:rPr>
          <w:rStyle w:val="CommentReference"/>
          <w:rFonts w:eastAsia="Times New Roman"/>
          <w:color w:val="auto"/>
        </w:rPr>
        <w:commentReference w:id="52"/>
      </w:r>
      <w:r w:rsidRPr="004417F8">
        <w:rPr>
          <w:sz w:val="20"/>
          <w:szCs w:val="20"/>
        </w:rPr>
        <w:t>: Build a 3D Model</w:t>
      </w:r>
    </w:p>
    <w:p w14:paraId="19108FD4" w14:textId="78D050EA" w:rsidR="00430670" w:rsidRPr="004417F8" w:rsidRDefault="00430670" w:rsidP="00A24FF2">
      <w:pPr>
        <w:pStyle w:val="Default"/>
        <w:rPr>
          <w:sz w:val="20"/>
          <w:szCs w:val="20"/>
        </w:rPr>
      </w:pPr>
      <w:r w:rsidRPr="004417F8">
        <w:rPr>
          <w:sz w:val="20"/>
          <w:szCs w:val="20"/>
        </w:rPr>
        <w:t>Construct a 3D model of one of the atomic structures using materials like balls and sticks or craft supplies. This will help you visualize the arrangement of particles in an atom.</w:t>
      </w:r>
    </w:p>
    <w:p w14:paraId="6ABD0D47" w14:textId="71B348C3" w:rsidR="009804AD" w:rsidRPr="004417F8" w:rsidRDefault="009804AD" w:rsidP="00A24FF2">
      <w:pPr>
        <w:pStyle w:val="Default"/>
        <w:rPr>
          <w:sz w:val="20"/>
          <w:szCs w:val="20"/>
        </w:rPr>
      </w:pPr>
    </w:p>
    <w:p w14:paraId="37B73E60" w14:textId="5EA0D92D" w:rsidR="009804AD" w:rsidRPr="004417F8" w:rsidRDefault="009804AD" w:rsidP="5CA7DDF2">
      <w:pPr>
        <w:pStyle w:val="Default"/>
        <w:rPr>
          <w:b/>
          <w:bCs/>
          <w:sz w:val="20"/>
          <w:szCs w:val="20"/>
        </w:rPr>
      </w:pPr>
      <w:r w:rsidRPr="004417F8">
        <w:rPr>
          <w:b/>
          <w:bCs/>
          <w:sz w:val="20"/>
          <w:szCs w:val="20"/>
        </w:rPr>
        <w:t xml:space="preserve">Lesson 2: Atomic Number and Mass </w:t>
      </w:r>
    </w:p>
    <w:p w14:paraId="5BB8732E" w14:textId="528825A0" w:rsidR="00546C48" w:rsidRPr="004417F8" w:rsidRDefault="00546C48" w:rsidP="009804AD">
      <w:pPr>
        <w:pStyle w:val="Default"/>
        <w:rPr>
          <w:sz w:val="20"/>
          <w:szCs w:val="20"/>
        </w:rPr>
      </w:pPr>
      <w:r w:rsidRPr="004417F8">
        <w:rPr>
          <w:b/>
          <w:sz w:val="20"/>
          <w:szCs w:val="20"/>
        </w:rPr>
        <w:t>PSA:</w:t>
      </w:r>
      <w:r w:rsidRPr="004417F8">
        <w:rPr>
          <w:sz w:val="20"/>
          <w:szCs w:val="20"/>
        </w:rPr>
        <w:t xml:space="preserve"> Create a Visual Display</w:t>
      </w:r>
    </w:p>
    <w:p w14:paraId="5F4A698A" w14:textId="4C185346" w:rsidR="00546C48" w:rsidRPr="004417F8" w:rsidRDefault="00546C48" w:rsidP="21BA127D">
      <w:pPr>
        <w:pStyle w:val="Default"/>
        <w:rPr>
          <w:sz w:val="20"/>
          <w:szCs w:val="20"/>
        </w:rPr>
      </w:pPr>
      <w:r w:rsidRPr="004417F8">
        <w:rPr>
          <w:sz w:val="20"/>
          <w:szCs w:val="20"/>
        </w:rPr>
        <w:t xml:space="preserve">Design a poster or infographic that illustrates the concepts of atomic </w:t>
      </w:r>
      <w:bookmarkStart w:id="53" w:name="_Int_njWQ3ipo"/>
      <w:r w:rsidRPr="004417F8">
        <w:rPr>
          <w:sz w:val="20"/>
          <w:szCs w:val="20"/>
        </w:rPr>
        <w:t>number</w:t>
      </w:r>
      <w:bookmarkEnd w:id="53"/>
      <w:r w:rsidRPr="004417F8">
        <w:rPr>
          <w:sz w:val="20"/>
          <w:szCs w:val="20"/>
        </w:rPr>
        <w:t xml:space="preserve"> and atomic mass. Include examples of several elements, highlighting their atomic numbers, symbols, and atomic masses.</w:t>
      </w:r>
    </w:p>
    <w:p w14:paraId="5C3F90B3" w14:textId="0D9F0EED" w:rsidR="00546C48" w:rsidRPr="004417F8" w:rsidRDefault="00546C48" w:rsidP="009804AD">
      <w:pPr>
        <w:pStyle w:val="Default"/>
        <w:rPr>
          <w:sz w:val="20"/>
          <w:szCs w:val="20"/>
        </w:rPr>
      </w:pPr>
    </w:p>
    <w:p w14:paraId="425C0624" w14:textId="0DAE5B51" w:rsidR="00546C48" w:rsidRPr="0025070B" w:rsidRDefault="00546C48" w:rsidP="5CA7DDF2">
      <w:pPr>
        <w:pStyle w:val="Default"/>
        <w:rPr>
          <w:b/>
          <w:bCs/>
          <w:sz w:val="20"/>
          <w:szCs w:val="20"/>
        </w:rPr>
      </w:pPr>
      <w:r w:rsidRPr="0025070B">
        <w:rPr>
          <w:b/>
          <w:bCs/>
          <w:sz w:val="20"/>
          <w:szCs w:val="20"/>
        </w:rPr>
        <w:t xml:space="preserve">Lesson 3: Isotopes and Atomic Variations </w:t>
      </w:r>
    </w:p>
    <w:p w14:paraId="74F1DB69" w14:textId="154FF22A" w:rsidR="00546C48" w:rsidRPr="0025070B" w:rsidRDefault="00546C48" w:rsidP="00546C48">
      <w:pPr>
        <w:pStyle w:val="Default"/>
        <w:rPr>
          <w:sz w:val="20"/>
          <w:szCs w:val="20"/>
        </w:rPr>
      </w:pPr>
      <w:r w:rsidRPr="0025070B">
        <w:rPr>
          <w:b/>
          <w:sz w:val="20"/>
          <w:szCs w:val="20"/>
        </w:rPr>
        <w:t>PSA</w:t>
      </w:r>
      <w:r w:rsidRPr="0025070B">
        <w:rPr>
          <w:sz w:val="20"/>
          <w:szCs w:val="20"/>
        </w:rPr>
        <w:t>: Explore Examples</w:t>
      </w:r>
    </w:p>
    <w:p w14:paraId="3709E211" w14:textId="6A8CFD64" w:rsidR="00546C48" w:rsidRPr="0025070B" w:rsidRDefault="00546C48" w:rsidP="00546C48">
      <w:pPr>
        <w:pStyle w:val="Default"/>
        <w:rPr>
          <w:sz w:val="20"/>
          <w:szCs w:val="20"/>
        </w:rPr>
      </w:pPr>
      <w:r w:rsidRPr="0025070B">
        <w:rPr>
          <w:sz w:val="20"/>
          <w:szCs w:val="20"/>
        </w:rPr>
        <w:t>Research common isotopes and their significance. For example, isotopes of carbon and hydrogen.</w:t>
      </w:r>
    </w:p>
    <w:p w14:paraId="49D1C234" w14:textId="0F142673" w:rsidR="00960AB4" w:rsidRDefault="00960AB4" w:rsidP="00A24FF2">
      <w:pPr>
        <w:pStyle w:val="Default"/>
        <w:rPr>
          <w:rFonts w:asciiTheme="minorHAnsi" w:hAnsiTheme="minorHAnsi"/>
          <w:sz w:val="22"/>
          <w:szCs w:val="22"/>
        </w:rPr>
      </w:pPr>
    </w:p>
    <w:p w14:paraId="63BDFA3A" w14:textId="77777777" w:rsidR="00C125A0" w:rsidRPr="0025070B" w:rsidRDefault="00C125A0" w:rsidP="21BA127D">
      <w:pPr>
        <w:pStyle w:val="Heading2"/>
        <w:ind w:left="0"/>
        <w:rPr>
          <w:b/>
          <w:bCs/>
          <w:sz w:val="20"/>
          <w:szCs w:val="20"/>
        </w:rPr>
      </w:pPr>
      <w:r w:rsidRPr="0025070B">
        <w:rPr>
          <w:b/>
          <w:bCs/>
          <w:sz w:val="20"/>
          <w:szCs w:val="20"/>
        </w:rPr>
        <w:t>Chapter 4: Electrons in Action</w:t>
      </w:r>
    </w:p>
    <w:p w14:paraId="0A356E39" w14:textId="77777777" w:rsidR="00C125A0" w:rsidRPr="0025070B" w:rsidRDefault="00C125A0" w:rsidP="5CA7DDF2">
      <w:pPr>
        <w:rPr>
          <w:b/>
          <w:bCs/>
          <w:sz w:val="20"/>
          <w:szCs w:val="20"/>
        </w:rPr>
      </w:pPr>
    </w:p>
    <w:p w14:paraId="3ED22A71" w14:textId="77777777" w:rsidR="00C125A0" w:rsidRPr="0025070B" w:rsidRDefault="00C125A0" w:rsidP="00C125A0">
      <w:pPr>
        <w:pStyle w:val="NoSpacing"/>
        <w:rPr>
          <w:rFonts w:ascii="Times New Roman" w:hAnsi="Times New Roman" w:cs="Times New Roman"/>
          <w:b/>
          <w:sz w:val="20"/>
          <w:szCs w:val="20"/>
        </w:rPr>
      </w:pPr>
      <w:r w:rsidRPr="0025070B">
        <w:rPr>
          <w:rFonts w:ascii="Times New Roman" w:hAnsi="Times New Roman" w:cs="Times New Roman"/>
          <w:b/>
          <w:sz w:val="20"/>
          <w:szCs w:val="20"/>
        </w:rPr>
        <w:t>Lesson 1: Electron Configuration and Quantum Numbers</w:t>
      </w:r>
    </w:p>
    <w:p w14:paraId="1FB31190" w14:textId="77777777" w:rsidR="00C125A0" w:rsidRPr="0025070B" w:rsidRDefault="00C125A0" w:rsidP="00C125A0">
      <w:pPr>
        <w:pStyle w:val="NoSpacing"/>
        <w:rPr>
          <w:rFonts w:ascii="Times New Roman" w:hAnsi="Times New Roman" w:cs="Times New Roman"/>
          <w:sz w:val="20"/>
          <w:szCs w:val="20"/>
        </w:rPr>
      </w:pPr>
    </w:p>
    <w:p w14:paraId="33B572FE" w14:textId="77777777" w:rsidR="00C125A0" w:rsidRPr="0025070B" w:rsidRDefault="00C125A0" w:rsidP="5CA7DDF2">
      <w:pPr>
        <w:pStyle w:val="NoSpacing"/>
        <w:rPr>
          <w:rFonts w:ascii="Times New Roman" w:hAnsi="Times New Roman" w:cs="Times New Roman"/>
          <w:sz w:val="20"/>
          <w:szCs w:val="20"/>
        </w:rPr>
      </w:pPr>
      <w:r w:rsidRPr="0025070B">
        <w:rPr>
          <w:rFonts w:ascii="Times New Roman" w:hAnsi="Times New Roman" w:cs="Times New Roman"/>
          <w:b/>
          <w:bCs/>
          <w:sz w:val="20"/>
          <w:szCs w:val="20"/>
        </w:rPr>
        <w:t>PSA</w:t>
      </w:r>
      <w:r w:rsidRPr="0025070B">
        <w:rPr>
          <w:rFonts w:ascii="Times New Roman" w:hAnsi="Times New Roman" w:cs="Times New Roman"/>
          <w:sz w:val="20"/>
          <w:szCs w:val="20"/>
        </w:rPr>
        <w:t>: Visualize Electron Configurations with Orbital Models</w:t>
      </w:r>
    </w:p>
    <w:p w14:paraId="53093E28" w14:textId="492806AE" w:rsidR="00C125A0" w:rsidRPr="0025070B" w:rsidRDefault="00C125A0" w:rsidP="00C125A0">
      <w:pPr>
        <w:pStyle w:val="NoSpacing"/>
        <w:rPr>
          <w:rFonts w:ascii="Times New Roman" w:hAnsi="Times New Roman" w:cs="Times New Roman"/>
          <w:sz w:val="20"/>
          <w:szCs w:val="20"/>
        </w:rPr>
      </w:pPr>
      <w:r w:rsidRPr="0025070B">
        <w:rPr>
          <w:rFonts w:ascii="Times New Roman" w:hAnsi="Times New Roman" w:cs="Times New Roman"/>
          <w:sz w:val="20"/>
          <w:szCs w:val="20"/>
        </w:rPr>
        <w:t xml:space="preserve">Create a 3D model or diagram based on the "Mystery Orbital Box Challenge" activity. Present your model to the class, showing how electrons </w:t>
      </w:r>
      <w:r w:rsidR="0027144F" w:rsidRPr="0025070B">
        <w:rPr>
          <w:rFonts w:ascii="Times New Roman" w:hAnsi="Times New Roman" w:cs="Times New Roman"/>
          <w:sz w:val="20"/>
          <w:szCs w:val="20"/>
        </w:rPr>
        <w:t xml:space="preserve">are </w:t>
      </w:r>
      <w:r w:rsidRPr="0025070B">
        <w:rPr>
          <w:rFonts w:ascii="Times New Roman" w:hAnsi="Times New Roman" w:cs="Times New Roman"/>
          <w:sz w:val="20"/>
          <w:szCs w:val="20"/>
        </w:rPr>
        <w:t>fill</w:t>
      </w:r>
      <w:r w:rsidR="0027144F" w:rsidRPr="0025070B">
        <w:rPr>
          <w:rFonts w:ascii="Times New Roman" w:hAnsi="Times New Roman" w:cs="Times New Roman"/>
          <w:sz w:val="20"/>
          <w:szCs w:val="20"/>
        </w:rPr>
        <w:t>ed to</w:t>
      </w:r>
      <w:r w:rsidRPr="0025070B">
        <w:rPr>
          <w:rFonts w:ascii="Times New Roman" w:hAnsi="Times New Roman" w:cs="Times New Roman"/>
          <w:sz w:val="20"/>
          <w:szCs w:val="20"/>
        </w:rPr>
        <w:t xml:space="preserve"> the orbitals of elements like hydrogen, helium, and lithium. Highlight the patterns and rules (Aufbau Principle, Hund’s Rule) that guided your configurations, and explain how these arrangements relate to each element’s properties.</w:t>
      </w:r>
    </w:p>
    <w:p w14:paraId="24A2741A" w14:textId="1124FA3D" w:rsidR="00C125A0" w:rsidRPr="0025070B" w:rsidRDefault="00C125A0" w:rsidP="21BA127D">
      <w:pPr>
        <w:pStyle w:val="NoSpacing"/>
        <w:rPr>
          <w:rFonts w:ascii="Times New Roman" w:hAnsi="Times New Roman" w:cs="Times New Roman"/>
          <w:sz w:val="20"/>
          <w:szCs w:val="20"/>
        </w:rPr>
      </w:pPr>
    </w:p>
    <w:p w14:paraId="074CCEAF" w14:textId="77777777" w:rsidR="00C125A0" w:rsidRPr="0025070B" w:rsidRDefault="00C125A0" w:rsidP="00C125A0">
      <w:pPr>
        <w:pStyle w:val="NoSpacing"/>
        <w:rPr>
          <w:rFonts w:ascii="Times New Roman" w:hAnsi="Times New Roman" w:cs="Times New Roman"/>
          <w:b/>
          <w:sz w:val="20"/>
          <w:szCs w:val="20"/>
        </w:rPr>
      </w:pPr>
      <w:r w:rsidRPr="0025070B">
        <w:rPr>
          <w:rFonts w:ascii="Times New Roman" w:hAnsi="Times New Roman" w:cs="Times New Roman"/>
          <w:b/>
          <w:sz w:val="20"/>
          <w:szCs w:val="20"/>
        </w:rPr>
        <w:t>Lesson 2: The Electromagnetic Spectrum and Quantized Energy</w:t>
      </w:r>
    </w:p>
    <w:p w14:paraId="28A1BCC2" w14:textId="77777777" w:rsidR="00C125A0" w:rsidRPr="0025070B" w:rsidRDefault="00C125A0" w:rsidP="00C125A0">
      <w:pPr>
        <w:pStyle w:val="NoSpacing"/>
        <w:rPr>
          <w:rFonts w:ascii="Times New Roman" w:hAnsi="Times New Roman" w:cs="Times New Roman"/>
          <w:sz w:val="20"/>
          <w:szCs w:val="20"/>
        </w:rPr>
      </w:pPr>
    </w:p>
    <w:p w14:paraId="5FD32642" w14:textId="77777777" w:rsidR="00C125A0" w:rsidRPr="0025070B" w:rsidRDefault="00C125A0" w:rsidP="5CA7DDF2">
      <w:pPr>
        <w:pStyle w:val="NoSpacing"/>
        <w:rPr>
          <w:rFonts w:ascii="Times New Roman" w:hAnsi="Times New Roman" w:cs="Times New Roman"/>
          <w:sz w:val="20"/>
          <w:szCs w:val="20"/>
        </w:rPr>
      </w:pPr>
      <w:r w:rsidRPr="0025070B">
        <w:rPr>
          <w:rFonts w:ascii="Times New Roman" w:hAnsi="Times New Roman" w:cs="Times New Roman"/>
          <w:b/>
          <w:bCs/>
          <w:sz w:val="20"/>
          <w:szCs w:val="20"/>
        </w:rPr>
        <w:t>PSA</w:t>
      </w:r>
      <w:r w:rsidRPr="0025070B">
        <w:rPr>
          <w:rFonts w:ascii="Times New Roman" w:hAnsi="Times New Roman" w:cs="Times New Roman"/>
          <w:sz w:val="20"/>
          <w:szCs w:val="20"/>
        </w:rPr>
        <w:t>: Explore Light with a Spectrum Display</w:t>
      </w:r>
    </w:p>
    <w:p w14:paraId="426F8C44" w14:textId="77777777" w:rsidR="00C125A0" w:rsidRPr="0025070B" w:rsidRDefault="00C125A0" w:rsidP="21BA127D">
      <w:pPr>
        <w:pStyle w:val="NoSpacing"/>
        <w:rPr>
          <w:rFonts w:ascii="Times New Roman" w:hAnsi="Times New Roman" w:cs="Times New Roman"/>
          <w:sz w:val="20"/>
          <w:szCs w:val="20"/>
        </w:rPr>
      </w:pPr>
      <w:r w:rsidRPr="0025070B">
        <w:rPr>
          <w:rFonts w:ascii="Times New Roman" w:hAnsi="Times New Roman" w:cs="Times New Roman"/>
          <w:sz w:val="20"/>
          <w:szCs w:val="20"/>
        </w:rPr>
        <w:t xml:space="preserve">Using observations from the activity with prisms and colored filters, prepare a demonstration or </w:t>
      </w:r>
      <w:bookmarkStart w:id="54" w:name="_Int_Gz6LiMoG"/>
      <w:r w:rsidRPr="0025070B">
        <w:rPr>
          <w:rFonts w:ascii="Times New Roman" w:hAnsi="Times New Roman" w:cs="Times New Roman"/>
          <w:sz w:val="20"/>
          <w:szCs w:val="20"/>
        </w:rPr>
        <w:t>mini-exhibit</w:t>
      </w:r>
      <w:bookmarkEnd w:id="54"/>
      <w:r w:rsidRPr="0025070B">
        <w:rPr>
          <w:rFonts w:ascii="Times New Roman" w:hAnsi="Times New Roman" w:cs="Times New Roman"/>
          <w:sz w:val="20"/>
          <w:szCs w:val="20"/>
        </w:rPr>
        <w:t xml:space="preserve"> on the electromagnetic spectrum. Explain the energy differences between types of radiation (e.g., infrared, ultraviolet) and how they interact with matter. Share your insights on how microwaves heat food or X-rays penetrate soft tissue, making connections to real-life applications.</w:t>
      </w:r>
    </w:p>
    <w:p w14:paraId="4C64E1D2" w14:textId="77777777" w:rsidR="00C125A0" w:rsidRPr="00C125A0" w:rsidRDefault="00C125A0" w:rsidP="00C125A0">
      <w:pPr>
        <w:pStyle w:val="NoSpacing"/>
        <w:rPr>
          <w:rFonts w:asciiTheme="minorHAnsi" w:hAnsiTheme="minorHAnsi" w:cstheme="minorHAnsi"/>
        </w:rPr>
      </w:pPr>
    </w:p>
    <w:p w14:paraId="55381C51" w14:textId="77777777" w:rsidR="00C125A0" w:rsidRPr="0025070B" w:rsidRDefault="00C125A0" w:rsidP="00C125A0">
      <w:pPr>
        <w:pStyle w:val="NoSpacing"/>
        <w:rPr>
          <w:rFonts w:ascii="Times New Roman" w:hAnsi="Times New Roman" w:cs="Times New Roman"/>
          <w:b/>
          <w:sz w:val="20"/>
          <w:szCs w:val="20"/>
        </w:rPr>
      </w:pPr>
      <w:r w:rsidRPr="0025070B">
        <w:rPr>
          <w:rFonts w:ascii="Times New Roman" w:hAnsi="Times New Roman" w:cs="Times New Roman"/>
          <w:b/>
          <w:sz w:val="20"/>
          <w:szCs w:val="20"/>
        </w:rPr>
        <w:t>Lesson 3: The Bohr Model and Atomic Spectra</w:t>
      </w:r>
    </w:p>
    <w:p w14:paraId="64A31FE6" w14:textId="77777777" w:rsidR="00C125A0" w:rsidRPr="0025070B" w:rsidRDefault="00C125A0" w:rsidP="00C125A0">
      <w:pPr>
        <w:pStyle w:val="NoSpacing"/>
        <w:rPr>
          <w:rFonts w:ascii="Times New Roman" w:hAnsi="Times New Roman" w:cs="Times New Roman"/>
          <w:sz w:val="20"/>
          <w:szCs w:val="20"/>
        </w:rPr>
      </w:pPr>
    </w:p>
    <w:p w14:paraId="610B978A" w14:textId="77777777" w:rsidR="00C125A0" w:rsidRPr="0025070B" w:rsidRDefault="00C125A0" w:rsidP="5CA7DDF2">
      <w:pPr>
        <w:pStyle w:val="NoSpacing"/>
        <w:rPr>
          <w:rFonts w:ascii="Times New Roman" w:hAnsi="Times New Roman" w:cs="Times New Roman"/>
          <w:sz w:val="20"/>
          <w:szCs w:val="20"/>
        </w:rPr>
      </w:pPr>
      <w:r w:rsidRPr="0025070B">
        <w:rPr>
          <w:rFonts w:ascii="Times New Roman" w:hAnsi="Times New Roman" w:cs="Times New Roman"/>
          <w:b/>
          <w:bCs/>
          <w:sz w:val="20"/>
          <w:szCs w:val="20"/>
        </w:rPr>
        <w:t>PSA</w:t>
      </w:r>
      <w:r w:rsidRPr="0025070B">
        <w:rPr>
          <w:rFonts w:ascii="Times New Roman" w:hAnsi="Times New Roman" w:cs="Times New Roman"/>
          <w:sz w:val="20"/>
          <w:szCs w:val="20"/>
        </w:rPr>
        <w:t>: Illustrate Light Emission with Atomic Spectra</w:t>
      </w:r>
    </w:p>
    <w:p w14:paraId="14C172EF" w14:textId="43BC5815" w:rsidR="00C125A0" w:rsidRPr="0025070B" w:rsidRDefault="00C125A0" w:rsidP="21BA127D">
      <w:pPr>
        <w:pStyle w:val="NoSpacing"/>
        <w:rPr>
          <w:rFonts w:ascii="Times New Roman" w:hAnsi="Times New Roman" w:cs="Times New Roman"/>
          <w:sz w:val="20"/>
          <w:szCs w:val="20"/>
        </w:rPr>
      </w:pPr>
      <w:r w:rsidRPr="0025070B">
        <w:rPr>
          <w:rFonts w:ascii="Times New Roman" w:hAnsi="Times New Roman" w:cs="Times New Roman"/>
          <w:sz w:val="20"/>
          <w:szCs w:val="20"/>
        </w:rPr>
        <w:t xml:space="preserve">Create a display of emission spectra from elements based on the activity using colored water and flashlights to explore light reflection. Highlight how the Bohr model explains specific colors produced by elements like hydrogen and sodium. Include diagrams showing electron transitions between energy levels and </w:t>
      </w:r>
      <w:r w:rsidR="60A924FE" w:rsidRPr="0025070B">
        <w:rPr>
          <w:rFonts w:ascii="Times New Roman" w:hAnsi="Times New Roman" w:cs="Times New Roman"/>
          <w:sz w:val="20"/>
          <w:szCs w:val="20"/>
        </w:rPr>
        <w:t>explaining</w:t>
      </w:r>
      <w:r w:rsidRPr="0025070B">
        <w:rPr>
          <w:rFonts w:ascii="Times New Roman" w:hAnsi="Times New Roman" w:cs="Times New Roman"/>
          <w:sz w:val="20"/>
          <w:szCs w:val="20"/>
        </w:rPr>
        <w:t xml:space="preserve"> why each element emits a unique spectrum.</w:t>
      </w:r>
    </w:p>
    <w:p w14:paraId="5C630095" w14:textId="77777777" w:rsidR="00C125A0" w:rsidRPr="0025070B" w:rsidRDefault="00C125A0" w:rsidP="00C125A0">
      <w:pPr>
        <w:pStyle w:val="NoSpacing"/>
        <w:rPr>
          <w:rFonts w:ascii="Times New Roman" w:hAnsi="Times New Roman" w:cs="Times New Roman"/>
          <w:sz w:val="20"/>
          <w:szCs w:val="20"/>
        </w:rPr>
      </w:pPr>
    </w:p>
    <w:p w14:paraId="5D1A3216" w14:textId="77777777" w:rsidR="00C125A0" w:rsidRPr="0025070B" w:rsidRDefault="00C125A0" w:rsidP="5CA7DDF2">
      <w:pPr>
        <w:pStyle w:val="Heading2"/>
        <w:ind w:left="0"/>
        <w:rPr>
          <w:b/>
          <w:bCs/>
          <w:sz w:val="20"/>
          <w:szCs w:val="20"/>
        </w:rPr>
      </w:pPr>
      <w:r w:rsidRPr="0025070B">
        <w:rPr>
          <w:b/>
          <w:bCs/>
          <w:sz w:val="20"/>
          <w:szCs w:val="20"/>
        </w:rPr>
        <w:t>Chapter 5: The Periodic Table and Chemical Trends</w:t>
      </w:r>
    </w:p>
    <w:p w14:paraId="51006DA7" w14:textId="77777777" w:rsidR="00C125A0" w:rsidRPr="0025070B" w:rsidRDefault="00C125A0" w:rsidP="00C125A0">
      <w:pPr>
        <w:rPr>
          <w:sz w:val="20"/>
          <w:szCs w:val="20"/>
        </w:rPr>
      </w:pPr>
    </w:p>
    <w:p w14:paraId="187B7C95" w14:textId="77777777" w:rsidR="00C125A0" w:rsidRPr="0025070B" w:rsidRDefault="00C125A0" w:rsidP="5CA7DDF2">
      <w:pPr>
        <w:pStyle w:val="NoSpacing"/>
        <w:rPr>
          <w:rFonts w:ascii="Times New Roman" w:hAnsi="Times New Roman" w:cs="Times New Roman"/>
          <w:b/>
          <w:bCs/>
          <w:sz w:val="20"/>
          <w:szCs w:val="20"/>
        </w:rPr>
      </w:pPr>
      <w:r w:rsidRPr="0025070B">
        <w:rPr>
          <w:rFonts w:ascii="Times New Roman" w:hAnsi="Times New Roman" w:cs="Times New Roman"/>
          <w:b/>
          <w:bCs/>
          <w:sz w:val="20"/>
          <w:szCs w:val="20"/>
        </w:rPr>
        <w:t>Lesson 1: The Development of the Periodic Table</w:t>
      </w:r>
    </w:p>
    <w:p w14:paraId="54671C98" w14:textId="77777777" w:rsidR="00C125A0" w:rsidRPr="0025070B" w:rsidRDefault="00C125A0" w:rsidP="5CA7DDF2">
      <w:pPr>
        <w:pStyle w:val="NoSpacing"/>
        <w:rPr>
          <w:rFonts w:ascii="Times New Roman" w:hAnsi="Times New Roman" w:cs="Times New Roman"/>
          <w:sz w:val="20"/>
          <w:szCs w:val="20"/>
        </w:rPr>
      </w:pPr>
      <w:r w:rsidRPr="0025070B">
        <w:rPr>
          <w:rFonts w:ascii="Times New Roman" w:hAnsi="Times New Roman" w:cs="Times New Roman"/>
          <w:b/>
          <w:bCs/>
          <w:sz w:val="20"/>
          <w:szCs w:val="20"/>
        </w:rPr>
        <w:t>PSA</w:t>
      </w:r>
      <w:r w:rsidRPr="0025070B">
        <w:rPr>
          <w:rFonts w:ascii="Times New Roman" w:hAnsi="Times New Roman" w:cs="Times New Roman"/>
          <w:sz w:val="20"/>
          <w:szCs w:val="20"/>
        </w:rPr>
        <w:t>: Chart the History of the Periodic Table</w:t>
      </w:r>
    </w:p>
    <w:p w14:paraId="12C0E377" w14:textId="7A970D10" w:rsidR="00C125A0" w:rsidRPr="0025070B" w:rsidRDefault="00C125A0" w:rsidP="5CA7DDF2">
      <w:pPr>
        <w:pStyle w:val="NoSpacing"/>
        <w:rPr>
          <w:rFonts w:ascii="Times New Roman" w:hAnsi="Times New Roman" w:cs="Times New Roman"/>
          <w:sz w:val="20"/>
          <w:szCs w:val="20"/>
        </w:rPr>
      </w:pPr>
      <w:r w:rsidRPr="0025070B">
        <w:rPr>
          <w:rFonts w:ascii="Times New Roman" w:hAnsi="Times New Roman" w:cs="Times New Roman"/>
          <w:sz w:val="20"/>
          <w:szCs w:val="20"/>
        </w:rPr>
        <w:t>Design a timeline poster that traces the development of the periodic table from Mendeleev to Moseley. Include visuals and information from the salt melting test activity that links to periodic trends, showing why elements like sodium, magnesium, and calcium behave differently. Present your timeline to illustrate how these foundational discoveries influence modern chemistry.</w:t>
      </w:r>
    </w:p>
    <w:p w14:paraId="0CE30375" w14:textId="77777777" w:rsidR="00C125A0" w:rsidRPr="0025070B" w:rsidRDefault="00C125A0" w:rsidP="00C125A0">
      <w:pPr>
        <w:pStyle w:val="NoSpacing"/>
        <w:rPr>
          <w:rFonts w:ascii="Times New Roman" w:hAnsi="Times New Roman" w:cs="Times New Roman"/>
          <w:sz w:val="20"/>
          <w:szCs w:val="20"/>
        </w:rPr>
      </w:pPr>
    </w:p>
    <w:p w14:paraId="7C084DF5" w14:textId="77777777" w:rsidR="00C125A0" w:rsidRPr="0025070B" w:rsidRDefault="00C125A0" w:rsidP="00C125A0">
      <w:pPr>
        <w:pStyle w:val="NoSpacing"/>
        <w:rPr>
          <w:rFonts w:ascii="Times New Roman" w:hAnsi="Times New Roman" w:cs="Times New Roman"/>
          <w:b/>
          <w:sz w:val="20"/>
          <w:szCs w:val="20"/>
        </w:rPr>
      </w:pPr>
      <w:r w:rsidRPr="0025070B">
        <w:rPr>
          <w:rFonts w:ascii="Times New Roman" w:hAnsi="Times New Roman" w:cs="Times New Roman"/>
          <w:b/>
          <w:sz w:val="20"/>
          <w:szCs w:val="20"/>
        </w:rPr>
        <w:t>Lesson 2: Classifying Elements</w:t>
      </w:r>
    </w:p>
    <w:p w14:paraId="65A3A185" w14:textId="77777777" w:rsidR="00C125A0" w:rsidRPr="0025070B" w:rsidRDefault="00C125A0" w:rsidP="5CA7DDF2">
      <w:pPr>
        <w:pStyle w:val="NoSpacing"/>
        <w:rPr>
          <w:rFonts w:ascii="Times New Roman" w:hAnsi="Times New Roman" w:cs="Times New Roman"/>
          <w:b/>
          <w:bCs/>
          <w:sz w:val="20"/>
          <w:szCs w:val="20"/>
        </w:rPr>
      </w:pPr>
    </w:p>
    <w:p w14:paraId="51784C59" w14:textId="77777777" w:rsidR="00C125A0" w:rsidRPr="0025070B" w:rsidRDefault="00C125A0" w:rsidP="00C125A0">
      <w:pPr>
        <w:pStyle w:val="NoSpacing"/>
        <w:rPr>
          <w:rFonts w:ascii="Times New Roman" w:hAnsi="Times New Roman" w:cs="Times New Roman"/>
          <w:sz w:val="20"/>
          <w:szCs w:val="20"/>
        </w:rPr>
      </w:pPr>
      <w:r w:rsidRPr="0025070B">
        <w:rPr>
          <w:rFonts w:ascii="Times New Roman" w:hAnsi="Times New Roman" w:cs="Times New Roman"/>
          <w:b/>
          <w:sz w:val="20"/>
          <w:szCs w:val="20"/>
        </w:rPr>
        <w:t>PSA:</w:t>
      </w:r>
      <w:r w:rsidRPr="0025070B">
        <w:rPr>
          <w:rFonts w:ascii="Times New Roman" w:hAnsi="Times New Roman" w:cs="Times New Roman"/>
          <w:sz w:val="20"/>
          <w:szCs w:val="20"/>
        </w:rPr>
        <w:t xml:space="preserve"> Showcase Periodic Table Classifications</w:t>
      </w:r>
    </w:p>
    <w:p w14:paraId="0F15D4CB" w14:textId="37BFAF6A" w:rsidR="00C125A0" w:rsidRPr="0025070B" w:rsidRDefault="00C125A0" w:rsidP="21BA127D">
      <w:pPr>
        <w:pStyle w:val="NoSpacing"/>
        <w:rPr>
          <w:rFonts w:ascii="Times New Roman" w:hAnsi="Times New Roman" w:cs="Times New Roman"/>
          <w:sz w:val="20"/>
          <w:szCs w:val="20"/>
        </w:rPr>
      </w:pPr>
      <w:r w:rsidRPr="0025070B">
        <w:rPr>
          <w:rFonts w:ascii="Times New Roman" w:hAnsi="Times New Roman" w:cs="Times New Roman"/>
          <w:sz w:val="20"/>
          <w:szCs w:val="20"/>
        </w:rPr>
        <w:t>Using the periodic table chart and colored markers from the activity, create a presentation on how elements are classified into metals, nonmetals, and metalloids. Discuss how electron configurations and valence electrons influence these classifications and connect your findings to real-world examples like road salt, which uses metal ions to melt ice effectively.</w:t>
      </w:r>
    </w:p>
    <w:p w14:paraId="539116C8" w14:textId="77777777" w:rsidR="00C125A0" w:rsidRPr="0025070B" w:rsidRDefault="00C125A0" w:rsidP="00C125A0">
      <w:pPr>
        <w:pStyle w:val="NoSpacing"/>
        <w:rPr>
          <w:rFonts w:ascii="Times New Roman" w:hAnsi="Times New Roman" w:cs="Times New Roman"/>
          <w:sz w:val="20"/>
          <w:szCs w:val="20"/>
        </w:rPr>
      </w:pPr>
    </w:p>
    <w:p w14:paraId="0023E8DA" w14:textId="77777777" w:rsidR="00C125A0" w:rsidRPr="0025070B" w:rsidRDefault="00C125A0" w:rsidP="00C125A0">
      <w:pPr>
        <w:pStyle w:val="NoSpacing"/>
        <w:rPr>
          <w:rFonts w:ascii="Times New Roman" w:hAnsi="Times New Roman" w:cs="Times New Roman"/>
          <w:b/>
          <w:sz w:val="20"/>
          <w:szCs w:val="20"/>
        </w:rPr>
      </w:pPr>
      <w:r w:rsidRPr="0025070B">
        <w:rPr>
          <w:rFonts w:ascii="Times New Roman" w:hAnsi="Times New Roman" w:cs="Times New Roman"/>
          <w:b/>
          <w:sz w:val="20"/>
          <w:szCs w:val="20"/>
        </w:rPr>
        <w:t>Lesson 3: Periodic Trends and Predicting Properties of Elements</w:t>
      </w:r>
    </w:p>
    <w:p w14:paraId="7CA89FC6" w14:textId="77777777" w:rsidR="00C125A0" w:rsidRPr="0025070B" w:rsidRDefault="00C125A0" w:rsidP="00C125A0">
      <w:pPr>
        <w:pStyle w:val="NoSpacing"/>
        <w:rPr>
          <w:rFonts w:ascii="Times New Roman" w:hAnsi="Times New Roman" w:cs="Times New Roman"/>
          <w:sz w:val="20"/>
          <w:szCs w:val="20"/>
        </w:rPr>
      </w:pPr>
    </w:p>
    <w:p w14:paraId="6C06720E" w14:textId="77777777" w:rsidR="00C125A0" w:rsidRPr="0025070B" w:rsidRDefault="00C125A0" w:rsidP="00C125A0">
      <w:pPr>
        <w:pStyle w:val="NoSpacing"/>
        <w:rPr>
          <w:rFonts w:ascii="Times New Roman" w:hAnsi="Times New Roman" w:cs="Times New Roman"/>
          <w:sz w:val="20"/>
          <w:szCs w:val="20"/>
        </w:rPr>
      </w:pPr>
      <w:r w:rsidRPr="0025070B">
        <w:rPr>
          <w:rFonts w:ascii="Times New Roman" w:hAnsi="Times New Roman" w:cs="Times New Roman"/>
          <w:b/>
          <w:sz w:val="20"/>
          <w:szCs w:val="20"/>
        </w:rPr>
        <w:t>PSA:</w:t>
      </w:r>
      <w:r w:rsidRPr="0025070B">
        <w:rPr>
          <w:rFonts w:ascii="Times New Roman" w:hAnsi="Times New Roman" w:cs="Times New Roman"/>
          <w:sz w:val="20"/>
          <w:szCs w:val="20"/>
        </w:rPr>
        <w:t xml:space="preserve"> Predict Element Behavior with Periodic Trends</w:t>
      </w:r>
    </w:p>
    <w:p w14:paraId="214017A5" w14:textId="30F6C822" w:rsidR="001A27AB" w:rsidRPr="0025070B" w:rsidRDefault="00156BB8" w:rsidP="00C125A0">
      <w:pPr>
        <w:pStyle w:val="Heading2"/>
        <w:ind w:left="0"/>
        <w:rPr>
          <w:rStyle w:val="Strong"/>
          <w:rFonts w:eastAsia="Arial"/>
          <w:iCs/>
          <w:sz w:val="20"/>
          <w:szCs w:val="20"/>
        </w:rPr>
      </w:pPr>
      <w:r w:rsidRPr="0025070B">
        <w:rPr>
          <w:sz w:val="20"/>
          <w:szCs w:val="20"/>
        </w:rPr>
        <w:t xml:space="preserve">Prepare </w:t>
      </w:r>
      <w:r w:rsidR="00C125A0" w:rsidRPr="0025070B">
        <w:rPr>
          <w:sz w:val="20"/>
          <w:szCs w:val="20"/>
        </w:rPr>
        <w:t>a report or presentation that illustrates how periodic trends like atomic radius, ionization energy, and electronegativity help predict element behavior. Use data from the activity where you explored trends across Period 3 to explain how elements’ positions on the periodic table reveal their reactivity and bonding tendencies.</w:t>
      </w:r>
    </w:p>
    <w:p w14:paraId="3FF68423" w14:textId="77777777" w:rsidR="00960AB4" w:rsidRPr="00FC6663" w:rsidRDefault="00960AB4" w:rsidP="00D025F1">
      <w:pPr>
        <w:pStyle w:val="Heading2"/>
        <w:ind w:left="0"/>
        <w:rPr>
          <w:rStyle w:val="Strong"/>
          <w:rFonts w:asciiTheme="minorHAnsi" w:eastAsia="Arial" w:hAnsiTheme="minorHAnsi" w:cstheme="minorHAnsi"/>
          <w:iCs/>
          <w:color w:val="0070C0"/>
        </w:rPr>
      </w:pPr>
    </w:p>
    <w:p w14:paraId="7C24A9AE" w14:textId="06C56B72" w:rsidR="0097116F" w:rsidRPr="0025070B" w:rsidRDefault="0097116F" w:rsidP="5CA7DDF2">
      <w:pPr>
        <w:pStyle w:val="NoSpacing"/>
        <w:rPr>
          <w:rFonts w:ascii="Times New Roman" w:hAnsi="Times New Roman" w:cs="Times New Roman"/>
          <w:b/>
          <w:bCs/>
          <w:sz w:val="20"/>
          <w:szCs w:val="20"/>
        </w:rPr>
      </w:pPr>
      <w:r w:rsidRPr="0025070B">
        <w:rPr>
          <w:rFonts w:ascii="Times New Roman" w:hAnsi="Times New Roman" w:cs="Times New Roman"/>
          <w:b/>
          <w:bCs/>
          <w:sz w:val="20"/>
          <w:szCs w:val="20"/>
        </w:rPr>
        <w:lastRenderedPageBreak/>
        <w:t>Chapter 6</w:t>
      </w:r>
      <w:r w:rsidR="002031B7" w:rsidRPr="0025070B">
        <w:rPr>
          <w:rFonts w:ascii="Times New Roman" w:hAnsi="Times New Roman" w:cs="Times New Roman"/>
          <w:b/>
          <w:bCs/>
          <w:sz w:val="20"/>
          <w:szCs w:val="20"/>
        </w:rPr>
        <w:t>: Ionic and Metallic Bonding</w:t>
      </w:r>
    </w:p>
    <w:p w14:paraId="31759D28" w14:textId="42F2663F" w:rsidR="00BA20C5" w:rsidRPr="0025070B" w:rsidRDefault="00187568" w:rsidP="5CA7DDF2">
      <w:pPr>
        <w:pStyle w:val="Default"/>
        <w:rPr>
          <w:b/>
          <w:bCs/>
          <w:sz w:val="20"/>
          <w:szCs w:val="20"/>
        </w:rPr>
      </w:pPr>
      <w:r w:rsidRPr="0025070B">
        <w:rPr>
          <w:b/>
          <w:bCs/>
          <w:sz w:val="20"/>
          <w:szCs w:val="20"/>
        </w:rPr>
        <w:t xml:space="preserve">Lesson 1: </w:t>
      </w:r>
      <w:r w:rsidR="00BA20C5" w:rsidRPr="0025070B">
        <w:rPr>
          <w:b/>
          <w:bCs/>
          <w:sz w:val="20"/>
          <w:szCs w:val="20"/>
        </w:rPr>
        <w:t xml:space="preserve">Formation and Properties of Ions </w:t>
      </w:r>
    </w:p>
    <w:p w14:paraId="1291EA9E" w14:textId="77F5C4FC" w:rsidR="00BA20C5" w:rsidRPr="0025070B" w:rsidRDefault="00BA20C5" w:rsidP="5CA7DDF2">
      <w:pPr>
        <w:pStyle w:val="Default"/>
        <w:rPr>
          <w:sz w:val="20"/>
          <w:szCs w:val="20"/>
        </w:rPr>
      </w:pPr>
      <w:r w:rsidRPr="0025070B">
        <w:rPr>
          <w:b/>
          <w:bCs/>
          <w:sz w:val="20"/>
          <w:szCs w:val="20"/>
        </w:rPr>
        <w:t>PSA</w:t>
      </w:r>
      <w:r w:rsidRPr="0025070B">
        <w:rPr>
          <w:sz w:val="20"/>
          <w:szCs w:val="20"/>
        </w:rPr>
        <w:t xml:space="preserve">: </w:t>
      </w:r>
      <w:r w:rsidR="00E417E4" w:rsidRPr="0025070B">
        <w:rPr>
          <w:sz w:val="20"/>
          <w:szCs w:val="20"/>
        </w:rPr>
        <w:t xml:space="preserve">Build a </w:t>
      </w:r>
      <w:r w:rsidR="000A7D09" w:rsidRPr="0025070B">
        <w:rPr>
          <w:sz w:val="20"/>
          <w:szCs w:val="20"/>
        </w:rPr>
        <w:t xml:space="preserve">Model </w:t>
      </w:r>
      <w:r w:rsidR="00E417E4" w:rsidRPr="0025070B">
        <w:rPr>
          <w:sz w:val="20"/>
          <w:szCs w:val="20"/>
        </w:rPr>
        <w:t>for Ions</w:t>
      </w:r>
    </w:p>
    <w:p w14:paraId="517C54E1" w14:textId="176D247C" w:rsidR="00E417E4" w:rsidRPr="0025070B" w:rsidRDefault="00E417E4" w:rsidP="5CA7DDF2">
      <w:pPr>
        <w:pStyle w:val="Default"/>
        <w:rPr>
          <w:sz w:val="20"/>
          <w:szCs w:val="20"/>
        </w:rPr>
      </w:pPr>
      <w:r w:rsidRPr="0025070B">
        <w:rPr>
          <w:sz w:val="20"/>
          <w:szCs w:val="20"/>
        </w:rPr>
        <w:t>Use materials like colored balls or clay to represent the atoms. Show how the metal atom loses electrons and becomes a positively charged cation while the non-metal atom gains those electrons and becomes a negatively charged anion.</w:t>
      </w:r>
    </w:p>
    <w:p w14:paraId="2D91E7F4" w14:textId="77777777" w:rsidR="00E417E4" w:rsidRPr="0025070B" w:rsidRDefault="00E417E4" w:rsidP="00BA20C5">
      <w:pPr>
        <w:pStyle w:val="Default"/>
        <w:rPr>
          <w:sz w:val="20"/>
          <w:szCs w:val="20"/>
        </w:rPr>
      </w:pPr>
    </w:p>
    <w:p w14:paraId="47EB54E2" w14:textId="5810D6E5" w:rsidR="00187568" w:rsidRPr="0025070B" w:rsidRDefault="00187568" w:rsidP="0097116F">
      <w:pPr>
        <w:pStyle w:val="NoSpacing"/>
        <w:rPr>
          <w:rFonts w:ascii="Times New Roman" w:hAnsi="Times New Roman" w:cs="Times New Roman"/>
          <w:b/>
          <w:sz w:val="20"/>
          <w:szCs w:val="20"/>
        </w:rPr>
      </w:pPr>
    </w:p>
    <w:p w14:paraId="258E7D6F" w14:textId="632414EF" w:rsidR="0097116F" w:rsidRPr="0025070B" w:rsidRDefault="0097116F" w:rsidP="0097116F">
      <w:pPr>
        <w:pStyle w:val="NoSpacing"/>
        <w:rPr>
          <w:rFonts w:ascii="Times New Roman" w:hAnsi="Times New Roman" w:cs="Times New Roman"/>
          <w:b/>
          <w:sz w:val="20"/>
          <w:szCs w:val="20"/>
        </w:rPr>
      </w:pPr>
      <w:r w:rsidRPr="0025070B">
        <w:rPr>
          <w:rFonts w:ascii="Times New Roman" w:hAnsi="Times New Roman" w:cs="Times New Roman"/>
          <w:b/>
          <w:sz w:val="20"/>
          <w:szCs w:val="20"/>
        </w:rPr>
        <w:t>Lesson 2: Ionic Bonding and Compound Formation</w:t>
      </w:r>
    </w:p>
    <w:p w14:paraId="666EE3AA" w14:textId="77777777" w:rsidR="0097116F" w:rsidRPr="0025070B" w:rsidRDefault="0097116F" w:rsidP="0097116F">
      <w:pPr>
        <w:pStyle w:val="NoSpacing"/>
        <w:rPr>
          <w:rFonts w:ascii="Times New Roman" w:hAnsi="Times New Roman" w:cs="Times New Roman"/>
          <w:b/>
          <w:sz w:val="20"/>
          <w:szCs w:val="20"/>
        </w:rPr>
      </w:pPr>
    </w:p>
    <w:p w14:paraId="4720D084" w14:textId="34C1FB75" w:rsidR="0097116F" w:rsidRPr="0025070B" w:rsidRDefault="0097116F" w:rsidP="0097116F">
      <w:pPr>
        <w:pStyle w:val="NoSpacing"/>
        <w:rPr>
          <w:rFonts w:ascii="Times New Roman" w:hAnsi="Times New Roman" w:cs="Times New Roman"/>
          <w:sz w:val="20"/>
          <w:szCs w:val="20"/>
        </w:rPr>
      </w:pPr>
      <w:r w:rsidRPr="0025070B">
        <w:rPr>
          <w:rFonts w:ascii="Times New Roman" w:hAnsi="Times New Roman" w:cs="Times New Roman"/>
          <w:b/>
          <w:sz w:val="20"/>
          <w:szCs w:val="20"/>
        </w:rPr>
        <w:t>PSA</w:t>
      </w:r>
      <w:r w:rsidRPr="0025070B">
        <w:rPr>
          <w:rFonts w:ascii="Times New Roman" w:hAnsi="Times New Roman" w:cs="Times New Roman"/>
          <w:sz w:val="20"/>
          <w:szCs w:val="20"/>
        </w:rPr>
        <w:t>:</w:t>
      </w:r>
      <w:r w:rsidR="009804AD" w:rsidRPr="0025070B">
        <w:rPr>
          <w:rFonts w:ascii="Times New Roman" w:hAnsi="Times New Roman" w:cs="Times New Roman"/>
          <w:sz w:val="20"/>
          <w:szCs w:val="20"/>
        </w:rPr>
        <w:t xml:space="preserve"> </w:t>
      </w:r>
      <w:r w:rsidR="005F6416" w:rsidRPr="0025070B">
        <w:rPr>
          <w:rFonts w:ascii="Times New Roman" w:hAnsi="Times New Roman" w:cs="Times New Roman"/>
          <w:sz w:val="20"/>
          <w:szCs w:val="20"/>
        </w:rPr>
        <w:t xml:space="preserve">Create a </w:t>
      </w:r>
      <w:r w:rsidR="000A7D09" w:rsidRPr="0025070B">
        <w:rPr>
          <w:rFonts w:ascii="Times New Roman" w:hAnsi="Times New Roman" w:cs="Times New Roman"/>
          <w:sz w:val="20"/>
          <w:szCs w:val="20"/>
        </w:rPr>
        <w:t xml:space="preserve">Physical Model </w:t>
      </w:r>
      <w:r w:rsidR="00B004BF" w:rsidRPr="0025070B">
        <w:rPr>
          <w:rFonts w:ascii="Times New Roman" w:hAnsi="Times New Roman" w:cs="Times New Roman"/>
          <w:sz w:val="20"/>
          <w:szCs w:val="20"/>
        </w:rPr>
        <w:t xml:space="preserve">of an </w:t>
      </w:r>
      <w:r w:rsidR="000A7D09" w:rsidRPr="0025070B">
        <w:rPr>
          <w:rFonts w:ascii="Times New Roman" w:hAnsi="Times New Roman" w:cs="Times New Roman"/>
          <w:sz w:val="20"/>
          <w:szCs w:val="20"/>
        </w:rPr>
        <w:t>Ionic Compound</w:t>
      </w:r>
    </w:p>
    <w:p w14:paraId="50EC3709" w14:textId="77777777" w:rsidR="0097116F" w:rsidRPr="0025070B" w:rsidRDefault="0097116F" w:rsidP="0097116F">
      <w:pPr>
        <w:pStyle w:val="NoSpacing"/>
        <w:rPr>
          <w:rFonts w:ascii="Times New Roman" w:hAnsi="Times New Roman" w:cs="Times New Roman"/>
          <w:sz w:val="20"/>
          <w:szCs w:val="20"/>
        </w:rPr>
      </w:pPr>
    </w:p>
    <w:p w14:paraId="72C71E5F" w14:textId="676809EB" w:rsidR="0097116F" w:rsidRPr="0025070B" w:rsidRDefault="00462EF9" w:rsidP="0097116F">
      <w:pPr>
        <w:ind w:right="1220"/>
        <w:rPr>
          <w:sz w:val="20"/>
          <w:szCs w:val="20"/>
        </w:rPr>
      </w:pPr>
      <w:r w:rsidRPr="0025070B">
        <w:rPr>
          <w:sz w:val="20"/>
          <w:szCs w:val="20"/>
        </w:rPr>
        <w:t xml:space="preserve">Select one metal and a non-metal from the periodic table. </w:t>
      </w:r>
      <w:r w:rsidR="005F6416" w:rsidRPr="0025070B">
        <w:rPr>
          <w:sz w:val="20"/>
          <w:szCs w:val="20"/>
        </w:rPr>
        <w:t>Cr</w:t>
      </w:r>
      <w:r w:rsidR="00775E3C" w:rsidRPr="0025070B">
        <w:rPr>
          <w:sz w:val="20"/>
          <w:szCs w:val="20"/>
        </w:rPr>
        <w:t xml:space="preserve">eate </w:t>
      </w:r>
      <w:r w:rsidR="005F6416" w:rsidRPr="0025070B">
        <w:rPr>
          <w:sz w:val="20"/>
          <w:szCs w:val="20"/>
        </w:rPr>
        <w:t xml:space="preserve">a </w:t>
      </w:r>
      <w:r w:rsidR="00775E3C" w:rsidRPr="0025070B">
        <w:rPr>
          <w:sz w:val="20"/>
          <w:szCs w:val="20"/>
        </w:rPr>
        <w:t xml:space="preserve">physical model of </w:t>
      </w:r>
      <w:r w:rsidR="005F6416" w:rsidRPr="0025070B">
        <w:rPr>
          <w:sz w:val="20"/>
          <w:szCs w:val="20"/>
        </w:rPr>
        <w:t xml:space="preserve">an </w:t>
      </w:r>
      <w:r w:rsidR="00775E3C" w:rsidRPr="0025070B">
        <w:rPr>
          <w:sz w:val="20"/>
          <w:szCs w:val="20"/>
        </w:rPr>
        <w:t>ionic compound to understand how atoms transfer electrons and form bonds.</w:t>
      </w:r>
      <w:r w:rsidR="00322B1C" w:rsidRPr="0025070B">
        <w:rPr>
          <w:sz w:val="20"/>
          <w:szCs w:val="20"/>
        </w:rPr>
        <w:t xml:space="preserve"> Research the properties of the compounds they formed, such as melting points, conductivity in water, or how they are used in daily life. You can present your findings in the class.</w:t>
      </w:r>
    </w:p>
    <w:p w14:paraId="1D51771B" w14:textId="0173D754" w:rsidR="00ED4F21" w:rsidRPr="0025070B" w:rsidRDefault="00ED4F21" w:rsidP="0097116F">
      <w:pPr>
        <w:ind w:right="1220"/>
        <w:rPr>
          <w:sz w:val="20"/>
          <w:szCs w:val="20"/>
        </w:rPr>
      </w:pPr>
    </w:p>
    <w:p w14:paraId="7F66F5B2" w14:textId="2ACA4012" w:rsidR="00FF74E5" w:rsidRPr="0025070B" w:rsidRDefault="00FC3308" w:rsidP="00FF74E5">
      <w:pPr>
        <w:pStyle w:val="Default"/>
        <w:rPr>
          <w:b/>
          <w:sz w:val="20"/>
          <w:szCs w:val="20"/>
        </w:rPr>
      </w:pPr>
      <w:r w:rsidRPr="0025070B">
        <w:rPr>
          <w:b/>
          <w:sz w:val="20"/>
          <w:szCs w:val="20"/>
        </w:rPr>
        <w:t xml:space="preserve">Lesson 3: </w:t>
      </w:r>
      <w:r w:rsidR="00FF74E5" w:rsidRPr="0025070B">
        <w:rPr>
          <w:b/>
          <w:sz w:val="20"/>
          <w:szCs w:val="20"/>
        </w:rPr>
        <w:t xml:space="preserve">Naming and Formulas of Ionic Compounds </w:t>
      </w:r>
    </w:p>
    <w:p w14:paraId="2C08C26A" w14:textId="1217FCD0" w:rsidR="00D025F1" w:rsidRPr="0025070B" w:rsidRDefault="00D025F1" w:rsidP="00FF74E5">
      <w:pPr>
        <w:pStyle w:val="Default"/>
        <w:rPr>
          <w:sz w:val="20"/>
          <w:szCs w:val="20"/>
        </w:rPr>
      </w:pPr>
      <w:r w:rsidRPr="0025070B">
        <w:rPr>
          <w:b/>
          <w:sz w:val="20"/>
          <w:szCs w:val="20"/>
        </w:rPr>
        <w:t>PSA</w:t>
      </w:r>
      <w:r w:rsidRPr="0025070B">
        <w:rPr>
          <w:sz w:val="20"/>
          <w:szCs w:val="20"/>
        </w:rPr>
        <w:t>: Interactive Game</w:t>
      </w:r>
    </w:p>
    <w:p w14:paraId="3D4A78FA" w14:textId="3E6F6CDA" w:rsidR="00D025F1" w:rsidRPr="0025070B" w:rsidRDefault="00D025F1" w:rsidP="00FF74E5">
      <w:pPr>
        <w:pStyle w:val="Default"/>
        <w:rPr>
          <w:sz w:val="20"/>
          <w:szCs w:val="20"/>
        </w:rPr>
      </w:pPr>
      <w:r w:rsidRPr="0025070B">
        <w:rPr>
          <w:sz w:val="20"/>
          <w:szCs w:val="20"/>
        </w:rPr>
        <w:t>Create flashcards with the name of the ionic compound on one side and its formula on the other. Challenge your classmates to match names with formulas. This will reinforce your learning in a fun way.</w:t>
      </w:r>
    </w:p>
    <w:p w14:paraId="53AFCA1A" w14:textId="19E9184C" w:rsidR="00663C91" w:rsidRPr="0025070B" w:rsidRDefault="00663C91" w:rsidP="00FF74E5">
      <w:pPr>
        <w:pStyle w:val="Default"/>
        <w:rPr>
          <w:sz w:val="20"/>
          <w:szCs w:val="20"/>
        </w:rPr>
      </w:pPr>
    </w:p>
    <w:p w14:paraId="326FE0B3" w14:textId="331E736A" w:rsidR="00663C91" w:rsidRPr="0025070B" w:rsidRDefault="00663C91" w:rsidP="00663C91">
      <w:pPr>
        <w:pStyle w:val="Default"/>
        <w:rPr>
          <w:b/>
          <w:sz w:val="20"/>
          <w:szCs w:val="20"/>
        </w:rPr>
      </w:pPr>
      <w:r w:rsidRPr="0025070B">
        <w:rPr>
          <w:b/>
          <w:sz w:val="20"/>
          <w:szCs w:val="20"/>
        </w:rPr>
        <w:t xml:space="preserve">Lesson 4: Metallic Bonding and Metal Characteristics </w:t>
      </w:r>
    </w:p>
    <w:p w14:paraId="0835B7FD" w14:textId="723EAB24" w:rsidR="00786122" w:rsidRPr="0025070B" w:rsidRDefault="00786122" w:rsidP="00663C91">
      <w:pPr>
        <w:pStyle w:val="Default"/>
        <w:rPr>
          <w:sz w:val="20"/>
          <w:szCs w:val="20"/>
        </w:rPr>
      </w:pPr>
      <w:r w:rsidRPr="0025070B">
        <w:rPr>
          <w:b/>
          <w:sz w:val="20"/>
          <w:szCs w:val="20"/>
        </w:rPr>
        <w:t>PSA:</w:t>
      </w:r>
      <w:r w:rsidRPr="0025070B">
        <w:rPr>
          <w:sz w:val="20"/>
          <w:szCs w:val="20"/>
        </w:rPr>
        <w:t xml:space="preserve"> Create a Visual Display</w:t>
      </w:r>
    </w:p>
    <w:p w14:paraId="1E55CEB6" w14:textId="3B171BEF" w:rsidR="00663C91" w:rsidRPr="0025070B" w:rsidRDefault="00786122" w:rsidP="00FF74E5">
      <w:pPr>
        <w:pStyle w:val="Default"/>
        <w:rPr>
          <w:sz w:val="20"/>
          <w:szCs w:val="20"/>
        </w:rPr>
      </w:pPr>
      <w:r w:rsidRPr="0025070B">
        <w:rPr>
          <w:sz w:val="20"/>
          <w:szCs w:val="20"/>
        </w:rPr>
        <w:t>Design a poster or infographic that illustrates the properties of metals. Include examples of common metals, their uses, and how their properties relate to their atomic structure.</w:t>
      </w:r>
    </w:p>
    <w:p w14:paraId="1CAC3E51" w14:textId="16DF67FE" w:rsidR="005E46B9" w:rsidRPr="0025070B" w:rsidRDefault="005E46B9" w:rsidP="00FF74E5">
      <w:pPr>
        <w:pStyle w:val="Default"/>
        <w:rPr>
          <w:sz w:val="20"/>
          <w:szCs w:val="20"/>
        </w:rPr>
      </w:pPr>
    </w:p>
    <w:p w14:paraId="09285F8F" w14:textId="19579230" w:rsidR="005E46B9" w:rsidRPr="0025070B" w:rsidRDefault="005E46B9" w:rsidP="5CA7DDF2">
      <w:pPr>
        <w:pStyle w:val="Default"/>
        <w:rPr>
          <w:b/>
          <w:bCs/>
          <w:sz w:val="20"/>
          <w:szCs w:val="20"/>
        </w:rPr>
      </w:pPr>
      <w:r w:rsidRPr="0025070B">
        <w:rPr>
          <w:b/>
          <w:bCs/>
          <w:sz w:val="20"/>
          <w:szCs w:val="20"/>
        </w:rPr>
        <w:t>Chapter 7</w:t>
      </w:r>
      <w:r w:rsidR="002031B7" w:rsidRPr="0025070B">
        <w:rPr>
          <w:b/>
          <w:bCs/>
          <w:sz w:val="20"/>
          <w:szCs w:val="20"/>
        </w:rPr>
        <w:t>: Covalent Bonding</w:t>
      </w:r>
    </w:p>
    <w:p w14:paraId="646B348B" w14:textId="12D0D13F" w:rsidR="00BE5D90" w:rsidRPr="0025070B" w:rsidRDefault="005E46B9" w:rsidP="21BA127D">
      <w:pPr>
        <w:pStyle w:val="Default"/>
        <w:rPr>
          <w:b/>
          <w:bCs/>
          <w:sz w:val="20"/>
          <w:szCs w:val="20"/>
        </w:rPr>
      </w:pPr>
      <w:r w:rsidRPr="0025070B">
        <w:rPr>
          <w:b/>
          <w:bCs/>
          <w:sz w:val="20"/>
          <w:szCs w:val="20"/>
        </w:rPr>
        <w:t>Lesson</w:t>
      </w:r>
      <w:r w:rsidR="293086E7" w:rsidRPr="0025070B">
        <w:rPr>
          <w:b/>
          <w:bCs/>
          <w:sz w:val="20"/>
          <w:szCs w:val="20"/>
        </w:rPr>
        <w:t xml:space="preserve"> </w:t>
      </w:r>
      <w:r w:rsidRPr="0025070B">
        <w:rPr>
          <w:b/>
          <w:bCs/>
          <w:sz w:val="20"/>
          <w:szCs w:val="20"/>
        </w:rPr>
        <w:t xml:space="preserve">1: </w:t>
      </w:r>
      <w:r w:rsidR="00BE5D90" w:rsidRPr="0025070B">
        <w:rPr>
          <w:b/>
          <w:bCs/>
          <w:sz w:val="20"/>
          <w:szCs w:val="20"/>
        </w:rPr>
        <w:t xml:space="preserve">Covalent Bonding and Molecular Structure </w:t>
      </w:r>
    </w:p>
    <w:p w14:paraId="6D543CBD" w14:textId="50850498" w:rsidR="00065FF7" w:rsidRPr="0025070B" w:rsidRDefault="00065FF7" w:rsidP="00BE5D90">
      <w:pPr>
        <w:pStyle w:val="Default"/>
        <w:rPr>
          <w:b/>
          <w:sz w:val="20"/>
          <w:szCs w:val="20"/>
        </w:rPr>
      </w:pPr>
      <w:r w:rsidRPr="0025070B">
        <w:rPr>
          <w:b/>
          <w:sz w:val="20"/>
          <w:szCs w:val="20"/>
        </w:rPr>
        <w:t>PSA:</w:t>
      </w:r>
      <w:r w:rsidRPr="0025070B">
        <w:rPr>
          <w:sz w:val="20"/>
          <w:szCs w:val="20"/>
        </w:rPr>
        <w:t xml:space="preserve"> Discover Molecular Structure</w:t>
      </w:r>
    </w:p>
    <w:p w14:paraId="2254C76B" w14:textId="3B604359" w:rsidR="00065FF7" w:rsidRPr="0025070B" w:rsidRDefault="00065FF7" w:rsidP="21BA127D">
      <w:pPr>
        <w:rPr>
          <w:sz w:val="20"/>
          <w:szCs w:val="20"/>
        </w:rPr>
      </w:pPr>
      <w:r w:rsidRPr="0025070B">
        <w:rPr>
          <w:sz w:val="20"/>
          <w:szCs w:val="20"/>
        </w:rPr>
        <w:t xml:space="preserve">Investigate how molecular geometry is determined by the arrangement of atoms and electron pairs around a central atom. Learn about concepts like </w:t>
      </w:r>
      <w:r w:rsidRPr="0025070B">
        <w:rPr>
          <w:rStyle w:val="Strong"/>
          <w:b w:val="0"/>
          <w:bCs w:val="0"/>
          <w:sz w:val="20"/>
          <w:szCs w:val="20"/>
        </w:rPr>
        <w:t>VSEPR Theory</w:t>
      </w:r>
      <w:r w:rsidR="00EE0316" w:rsidRPr="0025070B">
        <w:rPr>
          <w:rStyle w:val="Strong"/>
          <w:sz w:val="20"/>
          <w:szCs w:val="20"/>
        </w:rPr>
        <w:t xml:space="preserve"> </w:t>
      </w:r>
      <w:r w:rsidR="00EE0316" w:rsidRPr="0025070B">
        <w:rPr>
          <w:rStyle w:val="Strong"/>
          <w:b w:val="0"/>
          <w:bCs w:val="0"/>
          <w:sz w:val="20"/>
          <w:szCs w:val="20"/>
        </w:rPr>
        <w:t>and p</w:t>
      </w:r>
      <w:r w:rsidRPr="0025070B">
        <w:rPr>
          <w:rStyle w:val="Strong"/>
          <w:b w:val="0"/>
          <w:bCs w:val="0"/>
          <w:sz w:val="20"/>
          <w:szCs w:val="20"/>
        </w:rPr>
        <w:t>olar v</w:t>
      </w:r>
      <w:r w:rsidR="00EE0316" w:rsidRPr="0025070B">
        <w:rPr>
          <w:rStyle w:val="Strong"/>
          <w:b w:val="0"/>
          <w:bCs w:val="0"/>
          <w:sz w:val="20"/>
          <w:szCs w:val="20"/>
        </w:rPr>
        <w:t>ersu</w:t>
      </w:r>
      <w:r w:rsidRPr="0025070B">
        <w:rPr>
          <w:rStyle w:val="Strong"/>
          <w:b w:val="0"/>
          <w:bCs w:val="0"/>
          <w:sz w:val="20"/>
          <w:szCs w:val="20"/>
        </w:rPr>
        <w:t xml:space="preserve">s </w:t>
      </w:r>
      <w:r w:rsidR="21C69BFB" w:rsidRPr="0025070B">
        <w:rPr>
          <w:rStyle w:val="Strong"/>
          <w:b w:val="0"/>
          <w:bCs w:val="0"/>
          <w:sz w:val="20"/>
          <w:szCs w:val="20"/>
        </w:rPr>
        <w:t>n</w:t>
      </w:r>
      <w:r w:rsidRPr="0025070B">
        <w:rPr>
          <w:rStyle w:val="Strong"/>
          <w:b w:val="0"/>
          <w:bCs w:val="0"/>
          <w:sz w:val="20"/>
          <w:szCs w:val="20"/>
        </w:rPr>
        <w:t xml:space="preserve">onpolar </w:t>
      </w:r>
      <w:r w:rsidR="7CF150D1" w:rsidRPr="0025070B">
        <w:rPr>
          <w:rStyle w:val="Strong"/>
          <w:b w:val="0"/>
          <w:bCs w:val="0"/>
          <w:sz w:val="20"/>
          <w:szCs w:val="20"/>
        </w:rPr>
        <w:t>m</w:t>
      </w:r>
      <w:r w:rsidRPr="0025070B">
        <w:rPr>
          <w:rStyle w:val="Strong"/>
          <w:b w:val="0"/>
          <w:bCs w:val="0"/>
          <w:sz w:val="20"/>
          <w:szCs w:val="20"/>
        </w:rPr>
        <w:t>olecules.</w:t>
      </w:r>
    </w:p>
    <w:p w14:paraId="127B4046" w14:textId="77777777" w:rsidR="00065FF7" w:rsidRPr="0025070B" w:rsidRDefault="00065FF7" w:rsidP="5CA7DDF2">
      <w:pPr>
        <w:pStyle w:val="Default"/>
        <w:rPr>
          <w:sz w:val="20"/>
          <w:szCs w:val="20"/>
        </w:rPr>
      </w:pPr>
    </w:p>
    <w:p w14:paraId="6F8BCC23" w14:textId="60EC852D" w:rsidR="005E46B9" w:rsidRPr="0025070B" w:rsidRDefault="005E46B9" w:rsidP="00FF74E5">
      <w:pPr>
        <w:pStyle w:val="Default"/>
        <w:rPr>
          <w:b/>
          <w:sz w:val="20"/>
          <w:szCs w:val="20"/>
        </w:rPr>
      </w:pPr>
    </w:p>
    <w:p w14:paraId="1A3E304B" w14:textId="29B7C548" w:rsidR="00065FF7" w:rsidRPr="0025070B" w:rsidRDefault="005E46B9" w:rsidP="5CA7DDF2">
      <w:pPr>
        <w:pStyle w:val="Default"/>
        <w:rPr>
          <w:b/>
          <w:bCs/>
          <w:sz w:val="20"/>
          <w:szCs w:val="20"/>
        </w:rPr>
      </w:pPr>
      <w:r w:rsidRPr="0025070B">
        <w:rPr>
          <w:b/>
          <w:bCs/>
          <w:sz w:val="20"/>
          <w:szCs w:val="20"/>
        </w:rPr>
        <w:t>Lesson 2:</w:t>
      </w:r>
      <w:r w:rsidR="00BE5D90" w:rsidRPr="0025070B">
        <w:rPr>
          <w:b/>
          <w:bCs/>
          <w:sz w:val="20"/>
          <w:szCs w:val="20"/>
        </w:rPr>
        <w:t xml:space="preserve"> Naming and Writing Formulas for Covalent Compounds </w:t>
      </w:r>
    </w:p>
    <w:p w14:paraId="0A1831B4" w14:textId="75BCA92A" w:rsidR="00065FF7" w:rsidRPr="0025070B" w:rsidRDefault="00065FF7" w:rsidP="00BE5D90">
      <w:pPr>
        <w:pStyle w:val="Default"/>
        <w:rPr>
          <w:sz w:val="20"/>
          <w:szCs w:val="20"/>
        </w:rPr>
      </w:pPr>
      <w:r w:rsidRPr="0025070B">
        <w:rPr>
          <w:b/>
          <w:sz w:val="20"/>
          <w:szCs w:val="20"/>
        </w:rPr>
        <w:t xml:space="preserve">PSA: </w:t>
      </w:r>
      <w:r w:rsidRPr="0025070B">
        <w:rPr>
          <w:sz w:val="20"/>
          <w:szCs w:val="20"/>
        </w:rPr>
        <w:t>Interactive Quiz</w:t>
      </w:r>
    </w:p>
    <w:p w14:paraId="61B2B494" w14:textId="13A9480A" w:rsidR="00065FF7" w:rsidRPr="0025070B" w:rsidRDefault="00065FF7" w:rsidP="00BE5D90">
      <w:pPr>
        <w:pStyle w:val="Default"/>
        <w:rPr>
          <w:sz w:val="20"/>
          <w:szCs w:val="20"/>
        </w:rPr>
      </w:pPr>
      <w:r w:rsidRPr="0025070B">
        <w:rPr>
          <w:sz w:val="20"/>
          <w:szCs w:val="20"/>
        </w:rPr>
        <w:t>Create a quiz for your classmates to match names with their corresponding formulas or vice versa. This will reinforce your understanding while making it fun for everyone.</w:t>
      </w:r>
    </w:p>
    <w:p w14:paraId="4AA551F5" w14:textId="77777777" w:rsidR="0025070B" w:rsidRDefault="0025070B" w:rsidP="5CA7DDF2">
      <w:pPr>
        <w:pStyle w:val="NoSpacing"/>
        <w:rPr>
          <w:rFonts w:ascii="Times New Roman" w:hAnsi="Times New Roman" w:cs="Times New Roman"/>
          <w:b/>
          <w:bCs/>
          <w:sz w:val="20"/>
          <w:szCs w:val="20"/>
        </w:rPr>
      </w:pPr>
    </w:p>
    <w:p w14:paraId="7538CDB6" w14:textId="682ABD19" w:rsidR="00C125A0" w:rsidRPr="0025070B" w:rsidRDefault="00C125A0" w:rsidP="5CA7DDF2">
      <w:pPr>
        <w:pStyle w:val="NoSpacing"/>
        <w:rPr>
          <w:rFonts w:ascii="Times New Roman" w:hAnsi="Times New Roman" w:cs="Times New Roman"/>
          <w:b/>
          <w:bCs/>
          <w:sz w:val="20"/>
          <w:szCs w:val="20"/>
        </w:rPr>
      </w:pPr>
      <w:r w:rsidRPr="0025070B">
        <w:rPr>
          <w:rFonts w:ascii="Times New Roman" w:hAnsi="Times New Roman" w:cs="Times New Roman"/>
          <w:b/>
          <w:bCs/>
          <w:sz w:val="20"/>
          <w:szCs w:val="20"/>
        </w:rPr>
        <w:t>Lesson 3: VSEPR Theory and Molecular Geometry</w:t>
      </w:r>
    </w:p>
    <w:p w14:paraId="5F4FBBB0" w14:textId="4345F0BB" w:rsidR="00C125A0" w:rsidRPr="0025070B" w:rsidRDefault="00C125A0" w:rsidP="5CA7DDF2">
      <w:pPr>
        <w:pStyle w:val="NoSpacing"/>
        <w:rPr>
          <w:rFonts w:ascii="Times New Roman" w:hAnsi="Times New Roman" w:cs="Times New Roman"/>
          <w:sz w:val="20"/>
          <w:szCs w:val="20"/>
        </w:rPr>
      </w:pPr>
      <w:r w:rsidRPr="0025070B">
        <w:rPr>
          <w:rFonts w:ascii="Times New Roman" w:hAnsi="Times New Roman" w:cs="Times New Roman"/>
          <w:b/>
          <w:bCs/>
          <w:sz w:val="20"/>
          <w:szCs w:val="20"/>
        </w:rPr>
        <w:t>PSA</w:t>
      </w:r>
      <w:r w:rsidRPr="0025070B">
        <w:rPr>
          <w:rFonts w:ascii="Times New Roman" w:hAnsi="Times New Roman" w:cs="Times New Roman"/>
          <w:sz w:val="20"/>
          <w:szCs w:val="20"/>
        </w:rPr>
        <w:t>: Model Molecular Shapes with VSEPR Theory</w:t>
      </w:r>
    </w:p>
    <w:p w14:paraId="10E047BA" w14:textId="77777777" w:rsidR="00C125A0" w:rsidRPr="0025070B" w:rsidRDefault="00C125A0" w:rsidP="00C125A0">
      <w:pPr>
        <w:pStyle w:val="NoSpacing"/>
        <w:rPr>
          <w:rFonts w:ascii="Times New Roman" w:hAnsi="Times New Roman" w:cs="Times New Roman"/>
          <w:sz w:val="20"/>
          <w:szCs w:val="20"/>
        </w:rPr>
      </w:pPr>
      <w:r w:rsidRPr="0025070B">
        <w:rPr>
          <w:rFonts w:ascii="Times New Roman" w:hAnsi="Times New Roman" w:cs="Times New Roman"/>
          <w:sz w:val="20"/>
          <w:szCs w:val="20"/>
        </w:rPr>
        <w:t>Create a set of 3D molecular models (e.g., H₂O, CO₂, NH₃) from the activity to display molecular shapes according to VSEPR theory. Present each model, explaining how lone pairs and bonding pairs around a central atom influence shape. Highlight how understanding molecular geometry can help predict molecule behavior and interactions.</w:t>
      </w:r>
    </w:p>
    <w:p w14:paraId="072C568F" w14:textId="77777777" w:rsidR="00C125A0" w:rsidRPr="0025070B" w:rsidRDefault="00C125A0" w:rsidP="00C125A0">
      <w:pPr>
        <w:pStyle w:val="NoSpacing"/>
        <w:rPr>
          <w:rFonts w:ascii="Times New Roman" w:hAnsi="Times New Roman" w:cs="Times New Roman"/>
          <w:sz w:val="20"/>
          <w:szCs w:val="20"/>
        </w:rPr>
      </w:pPr>
    </w:p>
    <w:p w14:paraId="4B0150F7" w14:textId="77777777" w:rsidR="00C125A0" w:rsidRPr="0025070B" w:rsidRDefault="00C125A0" w:rsidP="5CA7DDF2">
      <w:pPr>
        <w:pStyle w:val="NoSpacing"/>
        <w:rPr>
          <w:rFonts w:ascii="Times New Roman" w:hAnsi="Times New Roman" w:cs="Times New Roman"/>
          <w:b/>
          <w:bCs/>
          <w:sz w:val="20"/>
          <w:szCs w:val="20"/>
        </w:rPr>
      </w:pPr>
      <w:r w:rsidRPr="0025070B">
        <w:rPr>
          <w:rFonts w:ascii="Times New Roman" w:hAnsi="Times New Roman" w:cs="Times New Roman"/>
          <w:b/>
          <w:bCs/>
          <w:sz w:val="20"/>
          <w:szCs w:val="20"/>
        </w:rPr>
        <w:t>Lesson 4: Electronegativity, Polarity, and Intermolecular Forces</w:t>
      </w:r>
    </w:p>
    <w:p w14:paraId="6D991D8E" w14:textId="77777777" w:rsidR="00C125A0" w:rsidRPr="0025070B" w:rsidRDefault="00C125A0" w:rsidP="5CA7DDF2">
      <w:pPr>
        <w:pStyle w:val="NoSpacing"/>
        <w:rPr>
          <w:rFonts w:ascii="Times New Roman" w:hAnsi="Times New Roman" w:cs="Times New Roman"/>
          <w:sz w:val="20"/>
          <w:szCs w:val="20"/>
        </w:rPr>
      </w:pPr>
      <w:r w:rsidRPr="0025070B">
        <w:rPr>
          <w:rFonts w:ascii="Times New Roman" w:hAnsi="Times New Roman" w:cs="Times New Roman"/>
          <w:b/>
          <w:bCs/>
          <w:sz w:val="20"/>
          <w:szCs w:val="20"/>
        </w:rPr>
        <w:t>PSA</w:t>
      </w:r>
      <w:r w:rsidRPr="0025070B">
        <w:rPr>
          <w:rFonts w:ascii="Times New Roman" w:hAnsi="Times New Roman" w:cs="Times New Roman"/>
          <w:sz w:val="20"/>
          <w:szCs w:val="20"/>
        </w:rPr>
        <w:t>: Explain Solubility with Intermolecular Forces</w:t>
      </w:r>
    </w:p>
    <w:p w14:paraId="260FC999" w14:textId="00091B3E" w:rsidR="00C125A0" w:rsidRPr="0025070B" w:rsidRDefault="00C125A0" w:rsidP="5CA7DDF2">
      <w:pPr>
        <w:pStyle w:val="NoSpacing"/>
        <w:rPr>
          <w:rFonts w:ascii="Times New Roman" w:hAnsi="Times New Roman" w:cs="Times New Roman"/>
          <w:sz w:val="20"/>
          <w:szCs w:val="20"/>
        </w:rPr>
      </w:pPr>
      <w:r w:rsidRPr="0025070B">
        <w:rPr>
          <w:rFonts w:ascii="Times New Roman" w:hAnsi="Times New Roman" w:cs="Times New Roman"/>
          <w:sz w:val="20"/>
          <w:szCs w:val="20"/>
        </w:rPr>
        <w:t>Design a comparative display using water and oil to illustrate the effects of polarity and intermolecular forces. Explain why polar molecules like water dissolve salts while nonpolar substances like oil do not. Connect this to the activity on polarity and solubility by describing how electronegativity differences lead to molecular interactions essential for everyday processes, like ice melting with road salt.</w:t>
      </w:r>
    </w:p>
    <w:p w14:paraId="4D17F54B" w14:textId="77777777" w:rsidR="0070422E" w:rsidRPr="00962169" w:rsidRDefault="0070422E" w:rsidP="00BE5D90">
      <w:pPr>
        <w:pStyle w:val="Default"/>
        <w:rPr>
          <w:rFonts w:asciiTheme="minorHAnsi" w:hAnsiTheme="minorHAnsi"/>
          <w:sz w:val="22"/>
          <w:szCs w:val="22"/>
        </w:rPr>
      </w:pPr>
    </w:p>
    <w:p w14:paraId="6CBDEAE8" w14:textId="45319FEF" w:rsidR="005E46B9" w:rsidRPr="00962169" w:rsidRDefault="005E46B9" w:rsidP="00FF74E5">
      <w:pPr>
        <w:pStyle w:val="Default"/>
        <w:rPr>
          <w:rFonts w:asciiTheme="minorHAnsi" w:hAnsiTheme="minorHAnsi"/>
          <w:b/>
          <w:sz w:val="22"/>
          <w:szCs w:val="22"/>
        </w:rPr>
      </w:pPr>
      <w:r w:rsidRPr="00962169">
        <w:rPr>
          <w:rFonts w:asciiTheme="minorHAnsi" w:hAnsiTheme="minorHAnsi"/>
          <w:b/>
          <w:sz w:val="22"/>
          <w:szCs w:val="22"/>
        </w:rPr>
        <w:t xml:space="preserve"> </w:t>
      </w:r>
    </w:p>
    <w:p w14:paraId="54187314" w14:textId="332A2D46" w:rsidR="00FC3308" w:rsidRPr="00A91BD7" w:rsidRDefault="00FC3308" w:rsidP="27C3EF39">
      <w:pPr>
        <w:rPr>
          <w:rFonts w:asciiTheme="minorHAnsi" w:hAnsiTheme="minorHAnsi"/>
          <w:sz w:val="22"/>
          <w:szCs w:val="22"/>
        </w:rPr>
      </w:pPr>
    </w:p>
    <w:sectPr w:rsidR="00FC3308" w:rsidRPr="00A91BD7" w:rsidSect="00553C3F">
      <w:pgSz w:w="12240" w:h="15840"/>
      <w:pgMar w:top="1500" w:right="140" w:bottom="280" w:left="980" w:header="720" w:footer="72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0" w:author="Micah Newman" w:date="2024-11-18T09:50:00Z" w:initials="MN(">
    <w:p w14:paraId="1267E1A1" w14:textId="77777777" w:rsidR="0011605D" w:rsidRDefault="0011605D" w:rsidP="0011605D">
      <w:r>
        <w:rPr>
          <w:rStyle w:val="CommentReference"/>
        </w:rPr>
        <w:annotationRef/>
      </w:r>
      <w:r>
        <w:rPr>
          <w:color w:val="000000"/>
          <w:sz w:val="20"/>
          <w:szCs w:val="20"/>
        </w:rPr>
        <w:t>Lo</w:t>
      </w:r>
      <w:r>
        <w:rPr>
          <w:color w:val="202020"/>
          <w:sz w:val="20"/>
          <w:szCs w:val="20"/>
        </w:rPr>
        <w:t>wercase per style guide.</w:t>
      </w:r>
    </w:p>
  </w:comment>
  <w:comment w:id="1" w:author="Chem SME 2" w:date="2024-11-29T11:42:00Z" w:initials="ChemSME 2">
    <w:p w14:paraId="4929BFE4" w14:textId="77777777" w:rsidR="00CD30FD" w:rsidRDefault="00CD30FD" w:rsidP="00CD30FD">
      <w:pPr>
        <w:pStyle w:val="CommentText"/>
      </w:pPr>
      <w:r>
        <w:rPr>
          <w:rStyle w:val="CommentReference"/>
        </w:rPr>
        <w:annotationRef/>
      </w:r>
      <w:r>
        <w:t>Noted</w:t>
      </w:r>
    </w:p>
  </w:comment>
  <w:comment w:id="2" w:author="Chem SME 1" w:date="2024-11-13T14:25:00Z" w:initials="SME 1">
    <w:p w14:paraId="2FE4F8B0" w14:textId="6F772264" w:rsidR="00387098" w:rsidRDefault="00387098" w:rsidP="00387098">
      <w:pPr>
        <w:pStyle w:val="CommentText"/>
      </w:pPr>
      <w:r>
        <w:rPr>
          <w:rStyle w:val="CommentReference"/>
        </w:rPr>
        <w:annotationRef/>
      </w:r>
      <w:r>
        <w:t xml:space="preserve">Shutterstock Image ID </w:t>
      </w:r>
      <w:r>
        <w:rPr>
          <w:rFonts w:ascii="Segoe UI" w:hAnsi="Segoe UI" w:cs="Segoe UI"/>
          <w:color w:val="FFFFFF"/>
          <w:sz w:val="21"/>
          <w:szCs w:val="21"/>
        </w:rPr>
        <w:t>8894167.</w:t>
      </w:r>
    </w:p>
    <w:p w14:paraId="26FFCA4B" w14:textId="3E00630F" w:rsidR="00387098" w:rsidRDefault="00387098">
      <w:pPr>
        <w:pStyle w:val="CommentText"/>
      </w:pPr>
    </w:p>
  </w:comment>
  <w:comment w:id="3" w:author="Micah Newman [2]" w:date="2024-11-19T10:25:00Z" w:initials="MN">
    <w:p w14:paraId="72C30242" w14:textId="661DBC38" w:rsidR="00E66451" w:rsidRDefault="00000000">
      <w:pPr>
        <w:pStyle w:val="CommentText"/>
      </w:pPr>
      <w:r>
        <w:rPr>
          <w:rStyle w:val="CommentReference"/>
        </w:rPr>
        <w:annotationRef/>
      </w:r>
      <w:r w:rsidRPr="5748415A">
        <w:t xml:space="preserve">There needs to be a different unit phenomenon, possibly different (but related) phenomena for each chapter. First, it's going to be unfamiliar to UAE students. Secondly, it's not a case where you can add pieces to the puzzle with each chapter. The material in the earlier chapters, like atomic theory, by itself can't be used to provide ANY explanation. Finally, a full explanation requires coverage of colligative properties, which this unit doesn't include. </w:t>
      </w:r>
    </w:p>
    <w:p w14:paraId="7F157209" w14:textId="2CC9AFAB" w:rsidR="00E66451" w:rsidRDefault="00E66451">
      <w:pPr>
        <w:pStyle w:val="CommentText"/>
      </w:pPr>
    </w:p>
    <w:p w14:paraId="4FC2C434" w14:textId="1D1ADC5F" w:rsidR="00E66451" w:rsidRDefault="00000000">
      <w:pPr>
        <w:pStyle w:val="CommentText"/>
      </w:pPr>
      <w:r w:rsidRPr="40C04C82">
        <w:t>Also, where does the name "Unit Marvel" come from? It doesn't sound natural. I don't know why this couldn't just be "Unit Phenomenon."</w:t>
      </w:r>
    </w:p>
  </w:comment>
  <w:comment w:id="4" w:author="Laura J Moin" w:date="2024-11-21T08:00:00Z" w:initials="LM">
    <w:p w14:paraId="415B2C7D" w14:textId="4BFDD7E9" w:rsidR="00E66451" w:rsidRDefault="00000000">
      <w:pPr>
        <w:pStyle w:val="CommentText"/>
      </w:pPr>
      <w:r>
        <w:rPr>
          <w:rStyle w:val="CommentReference"/>
        </w:rPr>
        <w:annotationRef/>
      </w:r>
      <w:r w:rsidRPr="709E078E">
        <w:t>In early meetings, Alpha requested 1 phenomenon per unit. We advised that in some cases, this would feel like a stretch, and we agreed to 1 phenomenon per unit unless it was impossible to make it fit, in which case there would be different phenomena in different chapters.</w:t>
      </w:r>
    </w:p>
    <w:p w14:paraId="2BF5D014" w14:textId="75A1727C" w:rsidR="00E66451" w:rsidRDefault="00000000">
      <w:pPr>
        <w:pStyle w:val="CommentText"/>
      </w:pPr>
      <w:r w:rsidRPr="373D5911">
        <w:t xml:space="preserve">The use of the ice/snow case was also discussed (and approved by Alpha) during meetings. It was agreed that the purpose was not to explain WHY salt melts snow (colligative properties are not in the program) but rather to provide a real-world scenario in which ionic, covalent, and metallic substances interact with each other and demonstrate different properties. While there is no snow in the UAE, it was also accepted that students are familiar with snow from media (TV, movies, etc.) and travel. </w:t>
      </w:r>
    </w:p>
  </w:comment>
  <w:comment w:id="6" w:author="Christina elAwar" w:date="2024-11-18T10:40:00Z" w:initials="Ce">
    <w:p w14:paraId="359E8C73" w14:textId="2FBCB102" w:rsidR="00F56321" w:rsidRDefault="00000000">
      <w:pPr>
        <w:pStyle w:val="CommentText"/>
      </w:pPr>
      <w:r>
        <w:rPr>
          <w:rStyle w:val="CommentReference"/>
        </w:rPr>
        <w:annotationRef/>
      </w:r>
      <w:r w:rsidRPr="25F369C4">
        <w:t>Mention that Protons and Neutrons are mostly responsible for the atom's mass since there are contributions from the binding energy as well as a negligible contribution from electrons.</w:t>
      </w:r>
    </w:p>
  </w:comment>
  <w:comment w:id="7" w:author="Micah Newman [2]" w:date="2024-11-18T10:10:00Z" w:initials="MN">
    <w:p w14:paraId="202FD637" w14:textId="1F314970" w:rsidR="00177854" w:rsidRDefault="00000000">
      <w:pPr>
        <w:pStyle w:val="CommentText"/>
      </w:pPr>
      <w:r>
        <w:rPr>
          <w:rStyle w:val="CommentReference"/>
        </w:rPr>
        <w:annotationRef/>
      </w:r>
      <w:r w:rsidRPr="32DECAC7">
        <w:t>I fixed this by adding the word "mostly."</w:t>
      </w:r>
    </w:p>
  </w:comment>
  <w:comment w:id="8" w:author="Christina elAwar" w:date="2024-11-18T10:41:00Z" w:initials="Ce">
    <w:p w14:paraId="4B042C33" w14:textId="6D0D661D" w:rsidR="00F56321" w:rsidRDefault="00000000">
      <w:pPr>
        <w:pStyle w:val="CommentText"/>
      </w:pPr>
      <w:r>
        <w:rPr>
          <w:rStyle w:val="CommentReference"/>
        </w:rPr>
        <w:annotationRef/>
      </w:r>
      <w:r w:rsidRPr="2311A2B5">
        <w:t>Not all covalent bonds involve localized electrons (e.g., in resonance structures or delocalized π-bonds).</w:t>
      </w:r>
    </w:p>
    <w:p w14:paraId="3FC2EC09" w14:textId="13100DAE" w:rsidR="00F56321" w:rsidRDefault="00F56321">
      <w:pPr>
        <w:pStyle w:val="CommentText"/>
      </w:pPr>
    </w:p>
    <w:p w14:paraId="36F2927F" w14:textId="140557E8" w:rsidR="00F56321" w:rsidRDefault="00000000">
      <w:pPr>
        <w:pStyle w:val="CommentText"/>
      </w:pPr>
      <w:r w:rsidRPr="023C1D64">
        <w:t>Replace with:</w:t>
      </w:r>
    </w:p>
    <w:p w14:paraId="4D6DB152" w14:textId="58A2B1FC" w:rsidR="00F56321" w:rsidRDefault="00000000">
      <w:pPr>
        <w:pStyle w:val="CommentText"/>
      </w:pPr>
      <w:r w:rsidRPr="65777684">
        <w:t>In covalent bonds, electrons are typically shared between two atoms and may be localized or delocalized, depending on the molecular structure.</w:t>
      </w:r>
    </w:p>
    <w:p w14:paraId="5D683FFD" w14:textId="251557FB" w:rsidR="00F56321" w:rsidRDefault="00F56321">
      <w:pPr>
        <w:pStyle w:val="CommentText"/>
      </w:pPr>
    </w:p>
  </w:comment>
  <w:comment w:id="9" w:author="Chem SME 2" w:date="2024-11-29T11:48:00Z" w:initials="ChemSME 2">
    <w:p w14:paraId="1A850B04" w14:textId="77777777" w:rsidR="00AD0D01" w:rsidRDefault="007365D4" w:rsidP="00AD0D01">
      <w:pPr>
        <w:pStyle w:val="CommentText"/>
      </w:pPr>
      <w:r>
        <w:rPr>
          <w:rStyle w:val="CommentReference"/>
        </w:rPr>
        <w:annotationRef/>
      </w:r>
      <w:r w:rsidR="00AD0D01">
        <w:t>The sentence is replaced with suggested one.</w:t>
      </w:r>
    </w:p>
  </w:comment>
  <w:comment w:id="11" w:author="Micah Newman [2]" w:date="2024-11-19T10:51:00Z" w:initials="MN">
    <w:p w14:paraId="1F3E63E9" w14:textId="2577A4F3" w:rsidR="00E66451" w:rsidRDefault="00000000">
      <w:pPr>
        <w:pStyle w:val="CommentText"/>
      </w:pPr>
      <w:r>
        <w:rPr>
          <w:rStyle w:val="CommentReference"/>
        </w:rPr>
        <w:annotationRef/>
      </w:r>
      <w:r w:rsidRPr="2BCA63F4">
        <w:t>UO is missing Study Strategies (see writer guidelines).</w:t>
      </w:r>
    </w:p>
  </w:comment>
  <w:comment w:id="12" w:author="Laura J Moin" w:date="2024-11-21T08:01:00Z" w:initials="LM">
    <w:p w14:paraId="74EC346D" w14:textId="32B79909" w:rsidR="00E66451" w:rsidRDefault="00000000">
      <w:pPr>
        <w:pStyle w:val="CommentText"/>
      </w:pPr>
      <w:r>
        <w:rPr>
          <w:rStyle w:val="CommentReference"/>
        </w:rPr>
        <w:annotationRef/>
      </w:r>
      <w:r w:rsidRPr="3E4E5F64">
        <w:t>Study Strategies has been moved to Digital due to page limitations</w:t>
      </w:r>
    </w:p>
  </w:comment>
  <w:comment w:id="17" w:author="Micah Newman [2]" w:date="2024-11-18T10:29:00Z" w:initials="MN">
    <w:p w14:paraId="0525F866" w14:textId="4AC6B167" w:rsidR="00177854" w:rsidRDefault="00000000">
      <w:pPr>
        <w:pStyle w:val="CommentText"/>
      </w:pPr>
      <w:r>
        <w:rPr>
          <w:rStyle w:val="CommentReference"/>
        </w:rPr>
        <w:annotationRef/>
      </w:r>
      <w:r w:rsidRPr="089FBC56">
        <w:t>what does this mean?</w:t>
      </w:r>
    </w:p>
  </w:comment>
  <w:comment w:id="18" w:author="Chem SME 2" w:date="2024-11-29T12:27:00Z" w:initials="ChemSME 2">
    <w:p w14:paraId="7E10BC0F" w14:textId="77777777" w:rsidR="00417609" w:rsidRDefault="00A52D3B" w:rsidP="00417609">
      <w:pPr>
        <w:pStyle w:val="CommentText"/>
      </w:pPr>
      <w:r>
        <w:rPr>
          <w:rStyle w:val="CommentReference"/>
        </w:rPr>
        <w:annotationRef/>
      </w:r>
      <w:r w:rsidR="00417609">
        <w:t xml:space="preserve">“atomic variations” term taken from the title of third lesson which is “Isotopes and Atomic Variations”, however, here atomic variations indicates properties of different isotopes and their uses. </w:t>
      </w:r>
    </w:p>
    <w:p w14:paraId="630B94DE" w14:textId="77777777" w:rsidR="00417609" w:rsidRDefault="00417609" w:rsidP="00417609">
      <w:pPr>
        <w:pStyle w:val="CommentText"/>
      </w:pPr>
      <w:r>
        <w:t>This point is mentioned in Lesson Objective list in s&amp;s of the lesson.</w:t>
      </w:r>
    </w:p>
    <w:p w14:paraId="5AD4CB94" w14:textId="77777777" w:rsidR="00417609" w:rsidRDefault="00417609" w:rsidP="00417609">
      <w:pPr>
        <w:pStyle w:val="CommentText"/>
      </w:pPr>
      <w:r>
        <w:t>The sentence has been modified.</w:t>
      </w:r>
    </w:p>
  </w:comment>
  <w:comment w:id="19" w:author="Chem SME 2" w:date="2024-11-29T12:27:00Z" w:initials="ChemSME 2">
    <w:p w14:paraId="206C228A" w14:textId="10731E4B" w:rsidR="00417609" w:rsidRDefault="00A52D3B" w:rsidP="00417609">
      <w:pPr>
        <w:pStyle w:val="CommentText"/>
      </w:pPr>
      <w:r>
        <w:rPr>
          <w:rStyle w:val="CommentReference"/>
        </w:rPr>
        <w:annotationRef/>
      </w:r>
      <w:r w:rsidR="00417609">
        <w:t>@Laura, track changes are kept here to show the changes done after editing according to client’s comment.</w:t>
      </w:r>
    </w:p>
  </w:comment>
  <w:comment w:id="20" w:author="Christina elAwar" w:date="2024-11-18T10:43:00Z" w:initials="Ce">
    <w:p w14:paraId="1716F7BD" w14:textId="735DD2FA" w:rsidR="00F56321" w:rsidRDefault="00000000">
      <w:pPr>
        <w:pStyle w:val="CommentText"/>
      </w:pPr>
      <w:r>
        <w:rPr>
          <w:rStyle w:val="CommentReference"/>
        </w:rPr>
        <w:annotationRef/>
      </w:r>
      <w:r w:rsidRPr="6F16A657">
        <w:t>It is better to replace it with the below statement for clarity:</w:t>
      </w:r>
    </w:p>
    <w:p w14:paraId="38E408B4" w14:textId="7B5C05F5" w:rsidR="00F56321" w:rsidRDefault="00F56321">
      <w:pPr>
        <w:pStyle w:val="CommentText"/>
      </w:pPr>
    </w:p>
    <w:p w14:paraId="5E7C6651" w14:textId="2ED8EFFF" w:rsidR="00F56321" w:rsidRDefault="00000000">
      <w:pPr>
        <w:pStyle w:val="CommentText"/>
      </w:pPr>
      <w:r w:rsidRPr="0F9747CA">
        <w:t>The chapter discusses how these models evolved over time, incorporating improvements based on new discoveries.</w:t>
      </w:r>
    </w:p>
  </w:comment>
  <w:comment w:id="21" w:author="Chem SME 2" w:date="2024-11-29T13:33:00Z" w:initials="ChemSME 2">
    <w:p w14:paraId="0A03521C" w14:textId="77777777" w:rsidR="00417609" w:rsidRDefault="00076B34" w:rsidP="00417609">
      <w:pPr>
        <w:pStyle w:val="CommentText"/>
      </w:pPr>
      <w:r>
        <w:rPr>
          <w:rStyle w:val="CommentReference"/>
        </w:rPr>
        <w:annotationRef/>
      </w:r>
      <w:r w:rsidR="00417609">
        <w:t>The sentence is replaced.</w:t>
      </w:r>
    </w:p>
  </w:comment>
  <w:comment w:id="22" w:author="Christina elAwar" w:date="2024-11-18T10:44:00Z" w:initials="Ce">
    <w:p w14:paraId="2ECC87C7" w14:textId="601B661C" w:rsidR="00F56321" w:rsidRDefault="00000000">
      <w:pPr>
        <w:pStyle w:val="CommentText"/>
      </w:pPr>
      <w:r>
        <w:rPr>
          <w:rStyle w:val="CommentReference"/>
        </w:rPr>
        <w:annotationRef/>
      </w:r>
      <w:r w:rsidRPr="46011F97">
        <w:t>Better to replace with the below for clarity:</w:t>
      </w:r>
    </w:p>
    <w:p w14:paraId="768BF34A" w14:textId="7B90B01A" w:rsidR="00F56321" w:rsidRDefault="00F56321">
      <w:pPr>
        <w:pStyle w:val="CommentText"/>
      </w:pPr>
    </w:p>
    <w:p w14:paraId="05A49C4E" w14:textId="27C064C4" w:rsidR="00F56321" w:rsidRDefault="00000000">
      <w:pPr>
        <w:pStyle w:val="CommentText"/>
      </w:pPr>
      <w:r w:rsidRPr="6632E274">
        <w:t>emphasizing how electron transitions relate to the emission of light.</w:t>
      </w:r>
    </w:p>
  </w:comment>
  <w:comment w:id="23" w:author="Chem SME 2" w:date="2024-11-29T13:35:00Z" w:initials="ChemSME 2">
    <w:p w14:paraId="1F4ECA89" w14:textId="77777777" w:rsidR="0067266D" w:rsidRDefault="0067266D" w:rsidP="0067266D">
      <w:pPr>
        <w:pStyle w:val="CommentText"/>
      </w:pPr>
      <w:r>
        <w:rPr>
          <w:rStyle w:val="CommentReference"/>
        </w:rPr>
        <w:annotationRef/>
      </w:r>
      <w:r>
        <w:t>The part of sentence is added to the paragraph.</w:t>
      </w:r>
    </w:p>
  </w:comment>
  <w:comment w:id="24" w:author="Christina elAwar" w:date="2024-11-18T10:36:00Z" w:initials="Ce">
    <w:p w14:paraId="0E498954" w14:textId="442AC137" w:rsidR="00F56321" w:rsidRDefault="00000000">
      <w:pPr>
        <w:pStyle w:val="CommentText"/>
      </w:pPr>
      <w:r>
        <w:rPr>
          <w:rStyle w:val="CommentReference"/>
        </w:rPr>
        <w:annotationRef/>
      </w:r>
      <w:r w:rsidRPr="6FC3B36F">
        <w:t>specify that atomic size refers to atomic radius</w:t>
      </w:r>
    </w:p>
  </w:comment>
  <w:comment w:id="25" w:author="Chem SME 2" w:date="2024-11-29T13:53:00Z" w:initials="ChemSME 2">
    <w:p w14:paraId="38788FFA" w14:textId="77777777" w:rsidR="000A57E9" w:rsidRDefault="007C69E9" w:rsidP="000A57E9">
      <w:pPr>
        <w:pStyle w:val="CommentText"/>
      </w:pPr>
      <w:r>
        <w:rPr>
          <w:rStyle w:val="CommentReference"/>
        </w:rPr>
        <w:annotationRef/>
      </w:r>
      <w:r w:rsidR="000A57E9">
        <w:t>“Size”  is replaced by radius</w:t>
      </w:r>
    </w:p>
  </w:comment>
  <w:comment w:id="26" w:author="Christina elAwar" w:date="2024-11-18T10:45:00Z" w:initials="Ce">
    <w:p w14:paraId="7BBF6F6E" w14:textId="116C2484" w:rsidR="00F56321" w:rsidRDefault="00000000">
      <w:pPr>
        <w:pStyle w:val="CommentText"/>
      </w:pPr>
      <w:r>
        <w:rPr>
          <w:rStyle w:val="CommentReference"/>
        </w:rPr>
        <w:annotationRef/>
      </w:r>
      <w:r w:rsidRPr="3502C6C4">
        <w:t>Also add electron affinity.</w:t>
      </w:r>
    </w:p>
  </w:comment>
  <w:comment w:id="27" w:author="Chem SME 2" w:date="2024-11-29T13:53:00Z" w:initials="ChemSME 2">
    <w:p w14:paraId="1E7714B3" w14:textId="77777777" w:rsidR="007C69E9" w:rsidRDefault="007C69E9" w:rsidP="007C69E9">
      <w:pPr>
        <w:pStyle w:val="CommentText"/>
      </w:pPr>
      <w:r>
        <w:rPr>
          <w:rStyle w:val="CommentReference"/>
        </w:rPr>
        <w:annotationRef/>
      </w:r>
      <w:r>
        <w:t>added</w:t>
      </w:r>
    </w:p>
  </w:comment>
  <w:comment w:id="28" w:author="Christina elAwar" w:date="2024-11-18T10:37:00Z" w:initials="Ce">
    <w:p w14:paraId="12B67D9C" w14:textId="1F9A277A" w:rsidR="00F56321" w:rsidRDefault="00000000">
      <w:pPr>
        <w:pStyle w:val="CommentText"/>
      </w:pPr>
      <w:r>
        <w:rPr>
          <w:rStyle w:val="CommentReference"/>
        </w:rPr>
        <w:annotationRef/>
      </w:r>
      <w:r w:rsidRPr="2074CA21">
        <w:t>Kindly add a sentence that mentions the difference between ionic and metallic bonding.</w:t>
      </w:r>
    </w:p>
  </w:comment>
  <w:comment w:id="29" w:author="Chem SME 2" w:date="2024-11-29T16:00:00Z" w:initials="ChemSME 2">
    <w:p w14:paraId="7440CC32" w14:textId="77777777" w:rsidR="00AD0D01" w:rsidRDefault="00E83712" w:rsidP="00AD0D01">
      <w:pPr>
        <w:pStyle w:val="CommentText"/>
      </w:pPr>
      <w:r>
        <w:rPr>
          <w:rStyle w:val="CommentReference"/>
        </w:rPr>
        <w:annotationRef/>
      </w:r>
      <w:r w:rsidR="00AD0D01">
        <w:t>The sentence is added.</w:t>
      </w:r>
    </w:p>
  </w:comment>
  <w:comment w:id="31" w:author="Micah Newman [2]" w:date="2024-11-18T10:59:00Z" w:initials="MN">
    <w:p w14:paraId="2B525BDE" w14:textId="5B692BF0" w:rsidR="00E66451" w:rsidRDefault="00000000">
      <w:pPr>
        <w:pStyle w:val="CommentText"/>
      </w:pPr>
      <w:r>
        <w:rPr>
          <w:rStyle w:val="CommentReference"/>
        </w:rPr>
        <w:annotationRef/>
      </w:r>
      <w:r w:rsidRPr="0509A122">
        <w:t>"Key Terms"? See Lori's comment in the U1 opener.</w:t>
      </w:r>
    </w:p>
  </w:comment>
  <w:comment w:id="32" w:author="Chem SME 2" w:date="2024-11-29T15:31:00Z" w:initials="ChemSME 2">
    <w:p w14:paraId="77973FBE" w14:textId="77777777" w:rsidR="000A57E9" w:rsidRDefault="000A57E9" w:rsidP="000A57E9">
      <w:pPr>
        <w:pStyle w:val="CommentText"/>
      </w:pPr>
      <w:r>
        <w:rPr>
          <w:rStyle w:val="CommentReference"/>
        </w:rPr>
        <w:annotationRef/>
      </w:r>
      <w:r>
        <w:t>Lori’s comment in U1: I know we're still working this out; I prefer Key Terms for continuity with Key Images; we will find a final answer to this soon.</w:t>
      </w:r>
    </w:p>
    <w:p w14:paraId="00754FF1" w14:textId="77777777" w:rsidR="000A57E9" w:rsidRDefault="000A57E9" w:rsidP="000A57E9">
      <w:pPr>
        <w:pStyle w:val="CommentText"/>
      </w:pPr>
      <w:r>
        <w:t xml:space="preserve">It is still a topic open for discussion. </w:t>
      </w:r>
    </w:p>
    <w:p w14:paraId="2F97EF27" w14:textId="77777777" w:rsidR="000A57E9" w:rsidRDefault="000A57E9" w:rsidP="000A57E9">
      <w:pPr>
        <w:pStyle w:val="CommentText"/>
      </w:pPr>
      <w:r>
        <w:t>@Laura can you suggest any comment.</w:t>
      </w:r>
    </w:p>
  </w:comment>
  <w:comment w:id="33" w:author="Micah Newman [2]" w:date="1900-01-01T00:00:00Z" w:initials="MN">
    <w:p w14:paraId="43584596" w14:textId="233DD238" w:rsidR="00E66451" w:rsidRDefault="00000000">
      <w:pPr>
        <w:pStyle w:val="CommentText"/>
      </w:pPr>
      <w:r>
        <w:rPr>
          <w:rStyle w:val="CommentReference"/>
        </w:rPr>
        <w:annotationRef/>
      </w:r>
      <w:r w:rsidRPr="21376855">
        <w:t>Lowercase all terms, remove the period after each definition, and alphabetize the list (see Lori's comment on the U1 opener). Apply this style globally in all files.</w:t>
      </w:r>
    </w:p>
  </w:comment>
  <w:comment w:id="34" w:author="Chem SME 2" w:date="2024-11-29T16:02:00Z" w:initials="ChemSME 2">
    <w:p w14:paraId="1B35DD88" w14:textId="77777777" w:rsidR="00726290" w:rsidRDefault="00726290" w:rsidP="00726290">
      <w:pPr>
        <w:pStyle w:val="CommentText"/>
      </w:pPr>
      <w:r>
        <w:rPr>
          <w:rStyle w:val="CommentReference"/>
        </w:rPr>
        <w:annotationRef/>
      </w:r>
      <w:r>
        <w:t>Done.</w:t>
      </w:r>
    </w:p>
  </w:comment>
  <w:comment w:id="35" w:author="Christina elAwar" w:date="2024-11-18T10:46:00Z" w:initials="Ce">
    <w:p w14:paraId="49F329E1" w14:textId="66AC2FA7" w:rsidR="00F56321" w:rsidRDefault="00000000">
      <w:pPr>
        <w:pStyle w:val="CommentText"/>
      </w:pPr>
      <w:r>
        <w:rPr>
          <w:rStyle w:val="CommentReference"/>
        </w:rPr>
        <w:annotationRef/>
      </w:r>
      <w:r w:rsidRPr="1E824C72">
        <w:t>The explanation is a bit vague.</w:t>
      </w:r>
    </w:p>
    <w:p w14:paraId="2CD013CF" w14:textId="7D0E2FE9" w:rsidR="00F56321" w:rsidRDefault="00F56321">
      <w:pPr>
        <w:pStyle w:val="CommentText"/>
      </w:pPr>
    </w:p>
    <w:p w14:paraId="072B21ED" w14:textId="5A9F92F7" w:rsidR="00F56321" w:rsidRDefault="00000000">
      <w:pPr>
        <w:pStyle w:val="CommentText"/>
      </w:pPr>
      <w:r w:rsidRPr="25124B91">
        <w:t>Replace with the below:</w:t>
      </w:r>
    </w:p>
    <w:p w14:paraId="7711E0FB" w14:textId="140DB711" w:rsidR="00F56321" w:rsidRDefault="00F56321">
      <w:pPr>
        <w:pStyle w:val="CommentText"/>
      </w:pPr>
    </w:p>
    <w:p w14:paraId="03915490" w14:textId="7101D113" w:rsidR="00F56321" w:rsidRDefault="00000000">
      <w:pPr>
        <w:pStyle w:val="CommentText"/>
      </w:pPr>
      <w:r w:rsidRPr="3F90078C">
        <w:t>The process by which an atom gains or loses electrons to form an ion.</w:t>
      </w:r>
    </w:p>
  </w:comment>
  <w:comment w:id="36" w:author="Chem SME 2" w:date="2024-11-29T18:18:00Z" w:initials="ChemSME 2">
    <w:p w14:paraId="2DA95C2A" w14:textId="77777777" w:rsidR="00417609" w:rsidRDefault="00417609" w:rsidP="00417609">
      <w:pPr>
        <w:pStyle w:val="CommentText"/>
      </w:pPr>
      <w:r>
        <w:rPr>
          <w:rStyle w:val="CommentReference"/>
        </w:rPr>
        <w:annotationRef/>
      </w:r>
      <w:r>
        <w:t>added</w:t>
      </w:r>
    </w:p>
  </w:comment>
  <w:comment w:id="37" w:author="Micah Newman [2]" w:date="2024-11-18T11:25:00Z" w:initials="MN">
    <w:p w14:paraId="4F7F941B" w14:textId="4D48B891" w:rsidR="00E66451" w:rsidRDefault="00000000">
      <w:pPr>
        <w:pStyle w:val="CommentText"/>
      </w:pPr>
      <w:r>
        <w:rPr>
          <w:rStyle w:val="CommentReference"/>
        </w:rPr>
        <w:annotationRef/>
      </w:r>
      <w:r w:rsidRPr="50055EE4">
        <w:t>It doesn't seem like people's names should be in a glossary. Same for Moseley.</w:t>
      </w:r>
    </w:p>
  </w:comment>
  <w:comment w:id="38" w:author="Chem SME 2" w:date="2024-11-29T18:27:00Z" w:initials="ChemSME 2">
    <w:p w14:paraId="36135E3F" w14:textId="77777777" w:rsidR="00910B24" w:rsidRDefault="00910B24" w:rsidP="00910B24">
      <w:pPr>
        <w:pStyle w:val="CommentText"/>
      </w:pPr>
      <w:r>
        <w:rPr>
          <w:rStyle w:val="CommentReference"/>
        </w:rPr>
        <w:annotationRef/>
      </w:r>
      <w:r>
        <w:t>People’s names are removed.</w:t>
      </w:r>
    </w:p>
  </w:comment>
  <w:comment w:id="40" w:author="SME" w:date="2024-09-20T20:47:00Z" w:initials="A">
    <w:p w14:paraId="2AFEDE55" w14:textId="39687D81" w:rsidR="00F26C79" w:rsidRDefault="00F26C79" w:rsidP="00F26C79">
      <w:pPr>
        <w:pStyle w:val="CommentText"/>
      </w:pPr>
      <w:r>
        <w:rPr>
          <w:rStyle w:val="CommentReference"/>
        </w:rPr>
        <w:annotationRef/>
      </w:r>
      <w:r>
        <w:t xml:space="preserve">Shutterstock Image ID- </w:t>
      </w:r>
      <w:r w:rsidRPr="006B437A">
        <w:t>2062021649</w:t>
      </w:r>
    </w:p>
  </w:comment>
  <w:comment w:id="41" w:author="SME" w:date="2024-10-29T22:02:00Z" w:initials="A">
    <w:p w14:paraId="7FCB59A9" w14:textId="068C09A9" w:rsidR="00EE7CC8" w:rsidRDefault="00EE7CC8">
      <w:pPr>
        <w:pStyle w:val="CommentText"/>
      </w:pPr>
      <w:r>
        <w:rPr>
          <w:rStyle w:val="CommentReference"/>
        </w:rPr>
        <w:annotationRef/>
      </w:r>
      <w:r w:rsidRPr="009F12D5">
        <w:t>2238712683</w:t>
      </w:r>
    </w:p>
  </w:comment>
  <w:comment w:id="42" w:author="SME" w:date="2024-10-29T22:03:00Z" w:initials="A">
    <w:p w14:paraId="0773E226" w14:textId="345DDF04" w:rsidR="00EE7CC8" w:rsidRDefault="00EE7CC8">
      <w:pPr>
        <w:pStyle w:val="CommentText"/>
      </w:pPr>
      <w:r>
        <w:rPr>
          <w:rStyle w:val="CommentReference"/>
        </w:rPr>
        <w:annotationRef/>
      </w:r>
      <w:r w:rsidRPr="00664529">
        <w:t>567950881</w:t>
      </w:r>
    </w:p>
  </w:comment>
  <w:comment w:id="43" w:author="Chem SME 1" w:date="2024-11-13T14:27:00Z" w:initials="SME 1">
    <w:p w14:paraId="5702CC41" w14:textId="77777777" w:rsidR="00387098" w:rsidRDefault="00387098" w:rsidP="00387098">
      <w:pPr>
        <w:pStyle w:val="CommentText"/>
      </w:pPr>
      <w:r>
        <w:rPr>
          <w:rStyle w:val="CommentReference"/>
        </w:rPr>
        <w:annotationRef/>
      </w:r>
      <w:r>
        <w:t>Stock vector ID: 2326299961</w:t>
      </w:r>
    </w:p>
    <w:p w14:paraId="0FB10DD5" w14:textId="2162B5A1" w:rsidR="00387098" w:rsidRDefault="00387098" w:rsidP="00387098">
      <w:pPr>
        <w:pStyle w:val="CommentText"/>
      </w:pPr>
      <w:r>
        <w:t>The visual representation of covalent bond of water can be depicted using this image</w:t>
      </w:r>
    </w:p>
  </w:comment>
  <w:comment w:id="44" w:author="SME" w:date="2024-09-20T20:53:00Z" w:initials="A">
    <w:p w14:paraId="489DACBB" w14:textId="7F5BFC31" w:rsidR="00521301" w:rsidRDefault="00521301" w:rsidP="00521301">
      <w:pPr>
        <w:pStyle w:val="CommentText"/>
      </w:pPr>
      <w:r>
        <w:rPr>
          <w:rStyle w:val="CommentReference"/>
        </w:rPr>
        <w:annotationRef/>
      </w:r>
      <w:r>
        <w:t>Shutterstock Image ID- 345228074</w:t>
      </w:r>
    </w:p>
  </w:comment>
  <w:comment w:id="46" w:author="Chem SME 1" w:date="2024-11-13T14:28:00Z" w:initials="SME 1">
    <w:p w14:paraId="60D4E21A" w14:textId="3CE2930E" w:rsidR="00387098" w:rsidRDefault="00387098">
      <w:pPr>
        <w:pStyle w:val="CommentText"/>
      </w:pPr>
      <w:r>
        <w:rPr>
          <w:rStyle w:val="CommentReference"/>
        </w:rPr>
        <w:annotationRef/>
      </w:r>
      <w:r>
        <w:t>Stock vector id: 2297225383</w:t>
      </w:r>
    </w:p>
  </w:comment>
  <w:comment w:id="47" w:author="Chem SME 1" w:date="2024-11-13T14:28:00Z" w:initials="SME 1">
    <w:p w14:paraId="4694400E" w14:textId="77777777" w:rsidR="00387098" w:rsidRDefault="00387098" w:rsidP="00387098">
      <w:pPr>
        <w:pStyle w:val="CommentText"/>
      </w:pPr>
      <w:r>
        <w:rPr>
          <w:rStyle w:val="CommentReference"/>
        </w:rPr>
        <w:annotationRef/>
      </w:r>
      <w:r>
        <w:t>Stock Vector ID: 2310020217</w:t>
      </w:r>
    </w:p>
    <w:p w14:paraId="406A2CA2" w14:textId="77777777" w:rsidR="00387098" w:rsidRDefault="00387098" w:rsidP="00387098">
      <w:pPr>
        <w:pStyle w:val="CommentText"/>
      </w:pPr>
    </w:p>
    <w:p w14:paraId="3C125489" w14:textId="443F0AA2" w:rsidR="00387098" w:rsidRDefault="00387098" w:rsidP="00387098">
      <w:pPr>
        <w:pStyle w:val="CommentText"/>
      </w:pPr>
      <w:r>
        <w:t>This image would be more student engaging.</w:t>
      </w:r>
    </w:p>
  </w:comment>
  <w:comment w:id="48" w:author="Chem SME 1" w:date="2024-11-13T14:28:00Z" w:initials="SME 1">
    <w:p w14:paraId="059B3247" w14:textId="32B8C04F" w:rsidR="00387098" w:rsidRDefault="00387098">
      <w:pPr>
        <w:pStyle w:val="CommentText"/>
      </w:pPr>
      <w:r>
        <w:rPr>
          <w:rStyle w:val="CommentReference"/>
        </w:rPr>
        <w:annotationRef/>
      </w:r>
      <w:r>
        <w:t>Stock Vector ID: 2293110631</w:t>
      </w:r>
    </w:p>
  </w:comment>
  <w:comment w:id="49" w:author="Micah Newman [2]" w:date="2024-11-18T11:32:00Z" w:initials="MN">
    <w:p w14:paraId="38F0F9CC" w14:textId="455D6F66" w:rsidR="00E66451" w:rsidRDefault="00000000">
      <w:pPr>
        <w:pStyle w:val="CommentText"/>
      </w:pPr>
      <w:r>
        <w:rPr>
          <w:rStyle w:val="CommentReference"/>
        </w:rPr>
        <w:annotationRef/>
      </w:r>
      <w:r w:rsidRPr="3C414F3F">
        <w:t>I don't know what "PSA" means. Should this be "Push Forward"?</w:t>
      </w:r>
    </w:p>
  </w:comment>
  <w:comment w:id="50" w:author="Chem SME 2" w:date="2024-11-29T18:34:00Z" w:initials="ChemSME 2">
    <w:p w14:paraId="6D40D6D4" w14:textId="77777777" w:rsidR="004417F8" w:rsidRDefault="004417F8" w:rsidP="004417F8">
      <w:pPr>
        <w:pStyle w:val="CommentText"/>
      </w:pPr>
      <w:r>
        <w:rPr>
          <w:rStyle w:val="CommentReference"/>
        </w:rPr>
        <w:annotationRef/>
      </w:r>
      <w:r>
        <w:rPr>
          <w:b/>
          <w:bCs/>
        </w:rPr>
        <w:t>Public Service Announcement (PSA) or other opportunities for students to present their findings or work throughout the unit.</w:t>
      </w:r>
    </w:p>
  </w:comment>
  <w:comment w:id="51" w:author="Micah Newman [2]" w:date="2024-11-18T11:34:00Z" w:initials="MN">
    <w:p w14:paraId="1F425934" w14:textId="4E42CED0" w:rsidR="00E66451" w:rsidRDefault="00000000">
      <w:pPr>
        <w:pStyle w:val="CommentText"/>
      </w:pPr>
      <w:r>
        <w:rPr>
          <w:rStyle w:val="CommentReference"/>
        </w:rPr>
        <w:annotationRef/>
      </w:r>
      <w:r w:rsidRPr="2C3390B6">
        <w:t>Remove each "PSA." See Lori's comment in U1 UC on the global approach to these.</w:t>
      </w:r>
    </w:p>
  </w:comment>
  <w:comment w:id="52" w:author="Chem SME 2" w:date="2024-11-29T18:39:00Z" w:initials="ChemSME 2">
    <w:p w14:paraId="064139E6" w14:textId="77777777" w:rsidR="0026681A" w:rsidRDefault="0025070B" w:rsidP="0026681A">
      <w:pPr>
        <w:pStyle w:val="CommentText"/>
      </w:pPr>
      <w:r>
        <w:rPr>
          <w:rStyle w:val="CommentReference"/>
        </w:rPr>
        <w:annotationRef/>
      </w:r>
      <w:r w:rsidR="0026681A">
        <w:t xml:space="preserve">Lori’s comment is in U1 as follows: </w:t>
      </w:r>
      <w:r w:rsidR="0026681A">
        <w:rPr>
          <w:color w:val="000000"/>
        </w:rPr>
        <w:t>I think we can remove these PSA references and make the PSA text a header style; this is another section that I think will need an overhaul in the design prototype given the amount of into here. I’d like to find a way to present it in a more interesting and accessible way than just paragraphs in text.</w:t>
      </w:r>
    </w:p>
    <w:p w14:paraId="0F56D70B" w14:textId="77777777" w:rsidR="0026681A" w:rsidRDefault="0026681A" w:rsidP="0026681A">
      <w:pPr>
        <w:pStyle w:val="CommentText"/>
      </w:pPr>
    </w:p>
    <w:p w14:paraId="5B6A1B7A" w14:textId="77777777" w:rsidR="0026681A" w:rsidRDefault="0026681A" w:rsidP="0026681A">
      <w:pPr>
        <w:pStyle w:val="CommentText"/>
      </w:pPr>
      <w:r>
        <w:rPr>
          <w:color w:val="000000"/>
        </w:rPr>
        <w:t xml:space="preserve">@Laura, please comment on this suggestion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1267E1A1" w15:done="0"/>
  <w15:commentEx w15:paraId="4929BFE4" w15:paraIdParent="1267E1A1" w15:done="0"/>
  <w15:commentEx w15:paraId="26FFCA4B" w15:done="0"/>
  <w15:commentEx w15:paraId="4FC2C434" w15:done="0"/>
  <w15:commentEx w15:paraId="2BF5D014" w15:paraIdParent="4FC2C434" w15:done="0"/>
  <w15:commentEx w15:paraId="359E8C73" w15:done="0"/>
  <w15:commentEx w15:paraId="202FD637" w15:paraIdParent="359E8C73" w15:done="0"/>
  <w15:commentEx w15:paraId="5D683FFD" w15:done="0"/>
  <w15:commentEx w15:paraId="1A850B04" w15:paraIdParent="5D683FFD" w15:done="0"/>
  <w15:commentEx w15:paraId="1F3E63E9" w15:done="0"/>
  <w15:commentEx w15:paraId="74EC346D" w15:paraIdParent="1F3E63E9" w15:done="0"/>
  <w15:commentEx w15:paraId="0525F866" w15:done="0"/>
  <w15:commentEx w15:paraId="5AD4CB94" w15:paraIdParent="0525F866" w15:done="0"/>
  <w15:commentEx w15:paraId="206C228A" w15:paraIdParent="0525F866" w15:done="0"/>
  <w15:commentEx w15:paraId="5E7C6651" w15:done="0"/>
  <w15:commentEx w15:paraId="0A03521C" w15:paraIdParent="5E7C6651" w15:done="0"/>
  <w15:commentEx w15:paraId="05A49C4E" w15:done="0"/>
  <w15:commentEx w15:paraId="1F4ECA89" w15:paraIdParent="05A49C4E" w15:done="0"/>
  <w15:commentEx w15:paraId="0E498954" w15:done="0"/>
  <w15:commentEx w15:paraId="38788FFA" w15:paraIdParent="0E498954" w15:done="0"/>
  <w15:commentEx w15:paraId="7BBF6F6E" w15:done="0"/>
  <w15:commentEx w15:paraId="1E7714B3" w15:paraIdParent="7BBF6F6E" w15:done="0"/>
  <w15:commentEx w15:paraId="12B67D9C" w15:done="0"/>
  <w15:commentEx w15:paraId="7440CC32" w15:paraIdParent="12B67D9C" w15:done="0"/>
  <w15:commentEx w15:paraId="2B525BDE" w15:done="0"/>
  <w15:commentEx w15:paraId="2F97EF27" w15:paraIdParent="2B525BDE" w15:done="0"/>
  <w15:commentEx w15:paraId="43584596" w15:done="0"/>
  <w15:commentEx w15:paraId="1B35DD88" w15:paraIdParent="43584596" w15:done="0"/>
  <w15:commentEx w15:paraId="03915490" w15:done="0"/>
  <w15:commentEx w15:paraId="2DA95C2A" w15:paraIdParent="03915490" w15:done="0"/>
  <w15:commentEx w15:paraId="4F7F941B" w15:done="0"/>
  <w15:commentEx w15:paraId="36135E3F" w15:paraIdParent="4F7F941B" w15:done="0"/>
  <w15:commentEx w15:paraId="2AFEDE55" w15:done="0"/>
  <w15:commentEx w15:paraId="7FCB59A9" w15:done="0"/>
  <w15:commentEx w15:paraId="0773E226" w15:done="0"/>
  <w15:commentEx w15:paraId="0FB10DD5" w15:done="0"/>
  <w15:commentEx w15:paraId="489DACBB" w15:done="0"/>
  <w15:commentEx w15:paraId="60D4E21A" w15:done="0"/>
  <w15:commentEx w15:paraId="3C125489" w15:done="0"/>
  <w15:commentEx w15:paraId="059B3247" w15:done="0"/>
  <w15:commentEx w15:paraId="38F0F9CC" w15:done="0"/>
  <w15:commentEx w15:paraId="6D40D6D4" w15:paraIdParent="38F0F9CC" w15:done="0"/>
  <w15:commentEx w15:paraId="1F425934" w15:done="0"/>
  <w15:commentEx w15:paraId="5B6A1B7A" w15:paraIdParent="1F425934"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42B2DBFA" w16cex:dateUtc="2024-11-18T14:50:00Z"/>
  <w16cex:commentExtensible w16cex:durableId="651C9F2A" w16cex:dateUtc="2024-11-29T06:12:00Z"/>
  <w16cex:commentExtensible w16cex:durableId="35C8E90E" w16cex:dateUtc="2024-11-19T15:25:00Z"/>
  <w16cex:commentExtensible w16cex:durableId="1C77C88A" w16cex:dateUtc="2024-11-21T11:00:00Z"/>
  <w16cex:commentExtensible w16cex:durableId="726847BB" w16cex:dateUtc="2024-11-18T06:40:00Z"/>
  <w16cex:commentExtensible w16cex:durableId="7199C0C0" w16cex:dateUtc="2024-11-18T15:10:00Z"/>
  <w16cex:commentExtensible w16cex:durableId="24ED5021" w16cex:dateUtc="2024-11-18T06:41:00Z"/>
  <w16cex:commentExtensible w16cex:durableId="2E61E42B" w16cex:dateUtc="2024-11-29T06:18:00Z"/>
  <w16cex:commentExtensible w16cex:durableId="4D14DFED" w16cex:dateUtc="2024-11-19T15:51:00Z"/>
  <w16cex:commentExtensible w16cex:durableId="7B413B7E" w16cex:dateUtc="2024-11-21T11:01:00Z"/>
  <w16cex:commentExtensible w16cex:durableId="26BE5CCF" w16cex:dateUtc="2024-11-18T15:29:00Z"/>
  <w16cex:commentExtensible w16cex:durableId="221D4135" w16cex:dateUtc="2024-11-29T06:57:00Z"/>
  <w16cex:commentExtensible w16cex:durableId="0FBD1FE0" w16cex:dateUtc="2024-11-29T06:57:00Z"/>
  <w16cex:commentExtensible w16cex:durableId="1A056BA2" w16cex:dateUtc="2024-11-18T06:43:00Z"/>
  <w16cex:commentExtensible w16cex:durableId="278DE847" w16cex:dateUtc="2024-11-29T08:03:00Z"/>
  <w16cex:commentExtensible w16cex:durableId="080F883A" w16cex:dateUtc="2024-11-18T06:44:00Z"/>
  <w16cex:commentExtensible w16cex:durableId="2616D3A1" w16cex:dateUtc="2024-11-29T08:05:00Z"/>
  <w16cex:commentExtensible w16cex:durableId="564EA57A" w16cex:dateUtc="2024-11-18T06:36:00Z"/>
  <w16cex:commentExtensible w16cex:durableId="3645B411" w16cex:dateUtc="2024-11-29T08:23:00Z"/>
  <w16cex:commentExtensible w16cex:durableId="2CA7A851" w16cex:dateUtc="2024-11-18T06:45:00Z"/>
  <w16cex:commentExtensible w16cex:durableId="5408F715" w16cex:dateUtc="2024-11-29T08:23:00Z"/>
  <w16cex:commentExtensible w16cex:durableId="22BA4D2A" w16cex:dateUtc="2024-11-18T06:37:00Z"/>
  <w16cex:commentExtensible w16cex:durableId="1158BD0D" w16cex:dateUtc="2024-11-29T10:30:00Z"/>
  <w16cex:commentExtensible w16cex:durableId="3EC01E63" w16cex:dateUtc="2024-11-18T15:59:00Z"/>
  <w16cex:commentExtensible w16cex:durableId="6260CB1D" w16cex:dateUtc="2024-11-29T10:01:00Z"/>
  <w16cex:commentExtensible w16cex:durableId="34F7901A" w16cex:dateUtc="2024-11-18T15:57:00Z"/>
  <w16cex:commentExtensible w16cex:durableId="294E5725" w16cex:dateUtc="2024-11-29T10:32:00Z"/>
  <w16cex:commentExtensible w16cex:durableId="2406A1D8" w16cex:dateUtc="2024-11-18T06:46:00Z"/>
  <w16cex:commentExtensible w16cex:durableId="2664F7B2" w16cex:dateUtc="2024-11-29T12:48:00Z"/>
  <w16cex:commentExtensible w16cex:durableId="6EAF4747" w16cex:dateUtc="2024-11-18T16:25:00Z"/>
  <w16cex:commentExtensible w16cex:durableId="70B8BAF4" w16cex:dateUtc="2024-11-29T12:57:00Z"/>
  <w16cex:commentExtensible w16cex:durableId="1B328D9A" w16cex:dateUtc="2024-11-18T16:32:00Z"/>
  <w16cex:commentExtensible w16cex:durableId="66181FAE" w16cex:dateUtc="2024-11-29T13:04:00Z"/>
  <w16cex:commentExtensible w16cex:durableId="685250B2" w16cex:dateUtc="2024-11-18T16:34:00Z"/>
  <w16cex:commentExtensible w16cex:durableId="1F6B5300" w16cex:dateUtc="2024-11-29T13:0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1267E1A1" w16cid:durableId="42B2DBFA"/>
  <w16cid:commentId w16cid:paraId="4929BFE4" w16cid:durableId="651C9F2A"/>
  <w16cid:commentId w16cid:paraId="26FFCA4B" w16cid:durableId="2ADF3565"/>
  <w16cid:commentId w16cid:paraId="4FC2C434" w16cid:durableId="35C8E90E"/>
  <w16cid:commentId w16cid:paraId="2BF5D014" w16cid:durableId="1C77C88A"/>
  <w16cid:commentId w16cid:paraId="359E8C73" w16cid:durableId="726847BB"/>
  <w16cid:commentId w16cid:paraId="202FD637" w16cid:durableId="7199C0C0"/>
  <w16cid:commentId w16cid:paraId="5D683FFD" w16cid:durableId="24ED5021"/>
  <w16cid:commentId w16cid:paraId="1A850B04" w16cid:durableId="2E61E42B"/>
  <w16cid:commentId w16cid:paraId="1F3E63E9" w16cid:durableId="4D14DFED"/>
  <w16cid:commentId w16cid:paraId="74EC346D" w16cid:durableId="7B413B7E"/>
  <w16cid:commentId w16cid:paraId="0525F866" w16cid:durableId="26BE5CCF"/>
  <w16cid:commentId w16cid:paraId="5AD4CB94" w16cid:durableId="221D4135"/>
  <w16cid:commentId w16cid:paraId="206C228A" w16cid:durableId="0FBD1FE0"/>
  <w16cid:commentId w16cid:paraId="5E7C6651" w16cid:durableId="1A056BA2"/>
  <w16cid:commentId w16cid:paraId="0A03521C" w16cid:durableId="278DE847"/>
  <w16cid:commentId w16cid:paraId="05A49C4E" w16cid:durableId="080F883A"/>
  <w16cid:commentId w16cid:paraId="1F4ECA89" w16cid:durableId="2616D3A1"/>
  <w16cid:commentId w16cid:paraId="0E498954" w16cid:durableId="564EA57A"/>
  <w16cid:commentId w16cid:paraId="38788FFA" w16cid:durableId="3645B411"/>
  <w16cid:commentId w16cid:paraId="7BBF6F6E" w16cid:durableId="2CA7A851"/>
  <w16cid:commentId w16cid:paraId="1E7714B3" w16cid:durableId="5408F715"/>
  <w16cid:commentId w16cid:paraId="12B67D9C" w16cid:durableId="22BA4D2A"/>
  <w16cid:commentId w16cid:paraId="7440CC32" w16cid:durableId="1158BD0D"/>
  <w16cid:commentId w16cid:paraId="2B525BDE" w16cid:durableId="3EC01E63"/>
  <w16cid:commentId w16cid:paraId="2F97EF27" w16cid:durableId="6260CB1D"/>
  <w16cid:commentId w16cid:paraId="43584596" w16cid:durableId="34F7901A"/>
  <w16cid:commentId w16cid:paraId="1B35DD88" w16cid:durableId="294E5725"/>
  <w16cid:commentId w16cid:paraId="03915490" w16cid:durableId="2406A1D8"/>
  <w16cid:commentId w16cid:paraId="2DA95C2A" w16cid:durableId="2664F7B2"/>
  <w16cid:commentId w16cid:paraId="4F7F941B" w16cid:durableId="6EAF4747"/>
  <w16cid:commentId w16cid:paraId="36135E3F" w16cid:durableId="70B8BAF4"/>
  <w16cid:commentId w16cid:paraId="2AFEDE55" w16cid:durableId="2AC20A6A"/>
  <w16cid:commentId w16cid:paraId="7FCB59A9" w16cid:durableId="2ACBDA00"/>
  <w16cid:commentId w16cid:paraId="0773E226" w16cid:durableId="2ACBDA23"/>
  <w16cid:commentId w16cid:paraId="0FB10DD5" w16cid:durableId="2ADF35EB"/>
  <w16cid:commentId w16cid:paraId="489DACBB" w16cid:durableId="2AC20AA8"/>
  <w16cid:commentId w16cid:paraId="60D4E21A" w16cid:durableId="2ADF35FC"/>
  <w16cid:commentId w16cid:paraId="3C125489" w16cid:durableId="2ADF3610"/>
  <w16cid:commentId w16cid:paraId="059B3247" w16cid:durableId="2ADF361C"/>
  <w16cid:commentId w16cid:paraId="38F0F9CC" w16cid:durableId="1B328D9A"/>
  <w16cid:commentId w16cid:paraId="6D40D6D4" w16cid:durableId="66181FAE"/>
  <w16cid:commentId w16cid:paraId="1F425934" w16cid:durableId="685250B2"/>
  <w16cid:commentId w16cid:paraId="5B6A1B7A" w16cid:durableId="1F6B5300"/>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MT">
    <w:altName w:val="Arial"/>
    <w:charset w:val="01"/>
    <w:family w:val="swiss"/>
    <w:pitch w:val="variable"/>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s>
</file>

<file path=word/intelligence2.xml><?xml version="1.0" encoding="utf-8"?>
<int2:intelligence xmlns:int2="http://schemas.microsoft.com/office/intelligence/2020/intelligence" xmlns:oel="http://schemas.microsoft.com/office/2019/extlst">
  <int2:observations>
    <int2:bookmark int2:bookmarkName="_Int_Gz6LiMoG" int2:invalidationBookmarkName="" int2:hashCode="J4EFebj388TfYx" int2:id="H70wDdEV">
      <int2:state int2:value="Rejected" int2:type="AugLoop_Text_Critique"/>
    </int2:bookmark>
    <int2:bookmark int2:bookmarkName="_Int_njWQ3ipo" int2:invalidationBookmarkName="" int2:hashCode="U7ChsvrfTgQM3C" int2:id="ULfzcnid">
      <int2:state int2:value="Rejected" int2:type="AugLoop_Text_Critique"/>
    </int2:bookmark>
    <int2:bookmark int2:bookmarkName="_Int_WXE7kdnz" int2:invalidationBookmarkName="" int2:hashCode="jfAerBYKuhM1ZE" int2:id="7xmrw7S7">
      <int2:state int2:value="Rejected" int2:type="AugLoop_Text_Critique"/>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F36432F"/>
    <w:multiLevelType w:val="hybridMultilevel"/>
    <w:tmpl w:val="66AC60F2"/>
    <w:lvl w:ilvl="0" w:tplc="04090001">
      <w:start w:val="1"/>
      <w:numFmt w:val="bullet"/>
      <w:lvlText w:val=""/>
      <w:lvlJc w:val="left"/>
      <w:pPr>
        <w:ind w:left="720" w:hanging="360"/>
      </w:pPr>
      <w:rPr>
        <w:rFonts w:ascii="Symbol" w:hAnsi="Symbol" w:hint="default"/>
      </w:rPr>
    </w:lvl>
    <w:lvl w:ilvl="1" w:tplc="BCC0B9F2">
      <w:start w:val="1"/>
      <w:numFmt w:val="decimal"/>
      <w:lvlText w:val="%2."/>
      <w:lvlJc w:val="left"/>
      <w:pPr>
        <w:ind w:left="720" w:hanging="360"/>
      </w:pPr>
      <w:rPr>
        <w:rFonts w:ascii="Calibri" w:hAnsi="Calibri" w:hint="default"/>
        <w:b w:val="0"/>
        <w:i w:val="0"/>
        <w:spacing w:val="-1"/>
        <w:w w:val="103"/>
        <w:sz w:val="22"/>
        <w:szCs w:val="16"/>
        <w:lang w:val="en-US" w:eastAsia="en-US" w:bidi="ar-SA"/>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F5906E5"/>
    <w:multiLevelType w:val="hybridMultilevel"/>
    <w:tmpl w:val="66FA005A"/>
    <w:lvl w:ilvl="0" w:tplc="BCC0B9F2">
      <w:start w:val="1"/>
      <w:numFmt w:val="decimal"/>
      <w:lvlText w:val="%1."/>
      <w:lvlJc w:val="left"/>
      <w:pPr>
        <w:ind w:left="720" w:hanging="360"/>
      </w:pPr>
      <w:rPr>
        <w:rFonts w:ascii="Calibri" w:hAnsi="Calibri" w:hint="default"/>
        <w:b w:val="0"/>
        <w:i w:val="0"/>
        <w:spacing w:val="-1"/>
        <w:w w:val="103"/>
        <w:sz w:val="22"/>
        <w:szCs w:val="16"/>
        <w:lang w:val="en-US" w:eastAsia="en-US" w:bidi="ar-SA"/>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128D57E0"/>
    <w:multiLevelType w:val="hybridMultilevel"/>
    <w:tmpl w:val="0EE84BA0"/>
    <w:lvl w:ilvl="0" w:tplc="BB3EAD66">
      <w:numFmt w:val="bullet"/>
      <w:lvlText w:val=""/>
      <w:lvlJc w:val="left"/>
      <w:pPr>
        <w:ind w:left="445" w:hanging="268"/>
      </w:pPr>
      <w:rPr>
        <w:rFonts w:ascii="Symbol" w:eastAsia="Symbol" w:hAnsi="Symbol" w:cs="Symbol" w:hint="default"/>
        <w:w w:val="103"/>
        <w:sz w:val="16"/>
        <w:szCs w:val="16"/>
        <w:lang w:val="en-US" w:eastAsia="en-US" w:bidi="ar-SA"/>
      </w:rPr>
    </w:lvl>
    <w:lvl w:ilvl="1" w:tplc="CE32F4B4">
      <w:numFmt w:val="bullet"/>
      <w:lvlText w:val="•"/>
      <w:lvlJc w:val="left"/>
      <w:pPr>
        <w:ind w:left="997" w:hanging="268"/>
      </w:pPr>
      <w:rPr>
        <w:rFonts w:hint="default"/>
        <w:lang w:val="en-US" w:eastAsia="en-US" w:bidi="ar-SA"/>
      </w:rPr>
    </w:lvl>
    <w:lvl w:ilvl="2" w:tplc="2C1EC6C8">
      <w:numFmt w:val="bullet"/>
      <w:lvlText w:val="•"/>
      <w:lvlJc w:val="left"/>
      <w:pPr>
        <w:ind w:left="1554" w:hanging="268"/>
      </w:pPr>
      <w:rPr>
        <w:rFonts w:hint="default"/>
        <w:lang w:val="en-US" w:eastAsia="en-US" w:bidi="ar-SA"/>
      </w:rPr>
    </w:lvl>
    <w:lvl w:ilvl="3" w:tplc="77740C9A">
      <w:numFmt w:val="bullet"/>
      <w:lvlText w:val="•"/>
      <w:lvlJc w:val="left"/>
      <w:pPr>
        <w:ind w:left="2112" w:hanging="268"/>
      </w:pPr>
      <w:rPr>
        <w:rFonts w:hint="default"/>
        <w:lang w:val="en-US" w:eastAsia="en-US" w:bidi="ar-SA"/>
      </w:rPr>
    </w:lvl>
    <w:lvl w:ilvl="4" w:tplc="AF166D74">
      <w:numFmt w:val="bullet"/>
      <w:lvlText w:val="•"/>
      <w:lvlJc w:val="left"/>
      <w:pPr>
        <w:ind w:left="2669" w:hanging="268"/>
      </w:pPr>
      <w:rPr>
        <w:rFonts w:hint="default"/>
        <w:lang w:val="en-US" w:eastAsia="en-US" w:bidi="ar-SA"/>
      </w:rPr>
    </w:lvl>
    <w:lvl w:ilvl="5" w:tplc="92F09020">
      <w:numFmt w:val="bullet"/>
      <w:lvlText w:val="•"/>
      <w:lvlJc w:val="left"/>
      <w:pPr>
        <w:ind w:left="3227" w:hanging="268"/>
      </w:pPr>
      <w:rPr>
        <w:rFonts w:hint="default"/>
        <w:lang w:val="en-US" w:eastAsia="en-US" w:bidi="ar-SA"/>
      </w:rPr>
    </w:lvl>
    <w:lvl w:ilvl="6" w:tplc="BE80D3F0">
      <w:numFmt w:val="bullet"/>
      <w:lvlText w:val="•"/>
      <w:lvlJc w:val="left"/>
      <w:pPr>
        <w:ind w:left="3784" w:hanging="268"/>
      </w:pPr>
      <w:rPr>
        <w:rFonts w:hint="default"/>
        <w:lang w:val="en-US" w:eastAsia="en-US" w:bidi="ar-SA"/>
      </w:rPr>
    </w:lvl>
    <w:lvl w:ilvl="7" w:tplc="3ABCBE4E">
      <w:numFmt w:val="bullet"/>
      <w:lvlText w:val="•"/>
      <w:lvlJc w:val="left"/>
      <w:pPr>
        <w:ind w:left="4341" w:hanging="268"/>
      </w:pPr>
      <w:rPr>
        <w:rFonts w:hint="default"/>
        <w:lang w:val="en-US" w:eastAsia="en-US" w:bidi="ar-SA"/>
      </w:rPr>
    </w:lvl>
    <w:lvl w:ilvl="8" w:tplc="2D8C9BCA">
      <w:numFmt w:val="bullet"/>
      <w:lvlText w:val="•"/>
      <w:lvlJc w:val="left"/>
      <w:pPr>
        <w:ind w:left="4899" w:hanging="268"/>
      </w:pPr>
      <w:rPr>
        <w:rFonts w:hint="default"/>
        <w:lang w:val="en-US" w:eastAsia="en-US" w:bidi="ar-SA"/>
      </w:rPr>
    </w:lvl>
  </w:abstractNum>
  <w:abstractNum w:abstractNumId="3" w15:restartNumberingAfterBreak="0">
    <w:nsid w:val="16BA14CF"/>
    <w:multiLevelType w:val="hybridMultilevel"/>
    <w:tmpl w:val="E14A7936"/>
    <w:lvl w:ilvl="0" w:tplc="5F50F48A">
      <w:start w:val="6"/>
      <w:numFmt w:val="decimal"/>
      <w:lvlText w:val="%1."/>
      <w:lvlJc w:val="left"/>
      <w:pPr>
        <w:ind w:left="629" w:hanging="269"/>
      </w:pPr>
      <w:rPr>
        <w:rFonts w:ascii="Calibri" w:hAnsi="Calibri" w:cs="Arial MT" w:hint="default"/>
        <w:b w:val="0"/>
        <w:i w:val="0"/>
        <w:spacing w:val="-1"/>
        <w:w w:val="103"/>
        <w:sz w:val="22"/>
        <w:szCs w:val="16"/>
        <w:lang w:val="en-US" w:eastAsia="en-US" w:bidi="ar-SA"/>
      </w:rPr>
    </w:lvl>
    <w:lvl w:ilvl="1" w:tplc="70388216">
      <w:numFmt w:val="bullet"/>
      <w:lvlText w:val=""/>
      <w:lvlJc w:val="left"/>
      <w:pPr>
        <w:ind w:left="652" w:hanging="269"/>
      </w:pPr>
      <w:rPr>
        <w:rFonts w:ascii="Symbol" w:eastAsia="Symbol" w:hAnsi="Symbol" w:cs="Symbol" w:hint="default"/>
        <w:w w:val="103"/>
        <w:sz w:val="16"/>
        <w:szCs w:val="16"/>
        <w:lang w:val="en-US" w:eastAsia="en-US" w:bidi="ar-SA"/>
      </w:rPr>
    </w:lvl>
    <w:lvl w:ilvl="2" w:tplc="1EFE3D98">
      <w:numFmt w:val="bullet"/>
      <w:lvlText w:val="•"/>
      <w:lvlJc w:val="left"/>
      <w:pPr>
        <w:ind w:left="1822" w:hanging="269"/>
      </w:pPr>
      <w:rPr>
        <w:rFonts w:hint="default"/>
        <w:lang w:val="en-US" w:eastAsia="en-US" w:bidi="ar-SA"/>
      </w:rPr>
    </w:lvl>
    <w:lvl w:ilvl="3" w:tplc="413AD3DC">
      <w:numFmt w:val="bullet"/>
      <w:lvlText w:val="•"/>
      <w:lvlJc w:val="left"/>
      <w:pPr>
        <w:ind w:left="2984" w:hanging="269"/>
      </w:pPr>
      <w:rPr>
        <w:rFonts w:hint="default"/>
        <w:lang w:val="en-US" w:eastAsia="en-US" w:bidi="ar-SA"/>
      </w:rPr>
    </w:lvl>
    <w:lvl w:ilvl="4" w:tplc="5AAE6142">
      <w:numFmt w:val="bullet"/>
      <w:lvlText w:val="•"/>
      <w:lvlJc w:val="left"/>
      <w:pPr>
        <w:ind w:left="4146" w:hanging="269"/>
      </w:pPr>
      <w:rPr>
        <w:rFonts w:hint="default"/>
        <w:lang w:val="en-US" w:eastAsia="en-US" w:bidi="ar-SA"/>
      </w:rPr>
    </w:lvl>
    <w:lvl w:ilvl="5" w:tplc="A3266CAC">
      <w:numFmt w:val="bullet"/>
      <w:lvlText w:val="•"/>
      <w:lvlJc w:val="left"/>
      <w:pPr>
        <w:ind w:left="5308" w:hanging="269"/>
      </w:pPr>
      <w:rPr>
        <w:rFonts w:hint="default"/>
        <w:lang w:val="en-US" w:eastAsia="en-US" w:bidi="ar-SA"/>
      </w:rPr>
    </w:lvl>
    <w:lvl w:ilvl="6" w:tplc="66645F1E">
      <w:numFmt w:val="bullet"/>
      <w:lvlText w:val="•"/>
      <w:lvlJc w:val="left"/>
      <w:pPr>
        <w:ind w:left="6471" w:hanging="269"/>
      </w:pPr>
      <w:rPr>
        <w:rFonts w:hint="default"/>
        <w:lang w:val="en-US" w:eastAsia="en-US" w:bidi="ar-SA"/>
      </w:rPr>
    </w:lvl>
    <w:lvl w:ilvl="7" w:tplc="7DF49F54">
      <w:numFmt w:val="bullet"/>
      <w:lvlText w:val="•"/>
      <w:lvlJc w:val="left"/>
      <w:pPr>
        <w:ind w:left="7633" w:hanging="269"/>
      </w:pPr>
      <w:rPr>
        <w:rFonts w:hint="default"/>
        <w:lang w:val="en-US" w:eastAsia="en-US" w:bidi="ar-SA"/>
      </w:rPr>
    </w:lvl>
    <w:lvl w:ilvl="8" w:tplc="CC42BAFC">
      <w:numFmt w:val="bullet"/>
      <w:lvlText w:val="•"/>
      <w:lvlJc w:val="left"/>
      <w:pPr>
        <w:ind w:left="8795" w:hanging="269"/>
      </w:pPr>
      <w:rPr>
        <w:rFonts w:hint="default"/>
        <w:lang w:val="en-US" w:eastAsia="en-US" w:bidi="ar-SA"/>
      </w:rPr>
    </w:lvl>
  </w:abstractNum>
  <w:abstractNum w:abstractNumId="4" w15:restartNumberingAfterBreak="0">
    <w:nsid w:val="1A4E6A78"/>
    <w:multiLevelType w:val="multilevel"/>
    <w:tmpl w:val="0724501A"/>
    <w:styleLink w:val="CurrentList3"/>
    <w:lvl w:ilvl="0">
      <w:start w:val="6"/>
      <w:numFmt w:val="decimal"/>
      <w:lvlText w:val="%1."/>
      <w:lvlJc w:val="left"/>
      <w:pPr>
        <w:ind w:left="383" w:hanging="269"/>
      </w:pPr>
      <w:rPr>
        <w:rFonts w:ascii="Arial MT" w:eastAsia="Arial MT" w:hAnsi="Arial MT" w:cs="Arial MT" w:hint="default"/>
        <w:spacing w:val="-1"/>
        <w:w w:val="103"/>
        <w:sz w:val="16"/>
        <w:szCs w:val="16"/>
        <w:lang w:val="en-US" w:eastAsia="en-US" w:bidi="ar-SA"/>
      </w:rPr>
    </w:lvl>
    <w:lvl w:ilvl="1">
      <w:numFmt w:val="bullet"/>
      <w:lvlText w:val=""/>
      <w:lvlJc w:val="left"/>
      <w:pPr>
        <w:ind w:left="652" w:hanging="269"/>
      </w:pPr>
      <w:rPr>
        <w:rFonts w:ascii="Symbol" w:eastAsia="Symbol" w:hAnsi="Symbol" w:cs="Symbol" w:hint="default"/>
        <w:w w:val="103"/>
        <w:sz w:val="16"/>
        <w:szCs w:val="16"/>
        <w:lang w:val="en-US" w:eastAsia="en-US" w:bidi="ar-SA"/>
      </w:rPr>
    </w:lvl>
    <w:lvl w:ilvl="2">
      <w:numFmt w:val="bullet"/>
      <w:lvlText w:val="•"/>
      <w:lvlJc w:val="left"/>
      <w:pPr>
        <w:ind w:left="1822" w:hanging="269"/>
      </w:pPr>
      <w:rPr>
        <w:rFonts w:hint="default"/>
        <w:lang w:val="en-US" w:eastAsia="en-US" w:bidi="ar-SA"/>
      </w:rPr>
    </w:lvl>
    <w:lvl w:ilvl="3">
      <w:numFmt w:val="bullet"/>
      <w:lvlText w:val="•"/>
      <w:lvlJc w:val="left"/>
      <w:pPr>
        <w:ind w:left="2984" w:hanging="269"/>
      </w:pPr>
      <w:rPr>
        <w:rFonts w:hint="default"/>
        <w:lang w:val="en-US" w:eastAsia="en-US" w:bidi="ar-SA"/>
      </w:rPr>
    </w:lvl>
    <w:lvl w:ilvl="4">
      <w:numFmt w:val="bullet"/>
      <w:lvlText w:val="•"/>
      <w:lvlJc w:val="left"/>
      <w:pPr>
        <w:ind w:left="4146" w:hanging="269"/>
      </w:pPr>
      <w:rPr>
        <w:rFonts w:hint="default"/>
        <w:lang w:val="en-US" w:eastAsia="en-US" w:bidi="ar-SA"/>
      </w:rPr>
    </w:lvl>
    <w:lvl w:ilvl="5">
      <w:numFmt w:val="bullet"/>
      <w:lvlText w:val="•"/>
      <w:lvlJc w:val="left"/>
      <w:pPr>
        <w:ind w:left="5308" w:hanging="269"/>
      </w:pPr>
      <w:rPr>
        <w:rFonts w:hint="default"/>
        <w:lang w:val="en-US" w:eastAsia="en-US" w:bidi="ar-SA"/>
      </w:rPr>
    </w:lvl>
    <w:lvl w:ilvl="6">
      <w:numFmt w:val="bullet"/>
      <w:lvlText w:val="•"/>
      <w:lvlJc w:val="left"/>
      <w:pPr>
        <w:ind w:left="6471" w:hanging="269"/>
      </w:pPr>
      <w:rPr>
        <w:rFonts w:hint="default"/>
        <w:lang w:val="en-US" w:eastAsia="en-US" w:bidi="ar-SA"/>
      </w:rPr>
    </w:lvl>
    <w:lvl w:ilvl="7">
      <w:numFmt w:val="bullet"/>
      <w:lvlText w:val="•"/>
      <w:lvlJc w:val="left"/>
      <w:pPr>
        <w:ind w:left="7633" w:hanging="269"/>
      </w:pPr>
      <w:rPr>
        <w:rFonts w:hint="default"/>
        <w:lang w:val="en-US" w:eastAsia="en-US" w:bidi="ar-SA"/>
      </w:rPr>
    </w:lvl>
    <w:lvl w:ilvl="8">
      <w:numFmt w:val="bullet"/>
      <w:lvlText w:val="•"/>
      <w:lvlJc w:val="left"/>
      <w:pPr>
        <w:ind w:left="8795" w:hanging="269"/>
      </w:pPr>
      <w:rPr>
        <w:rFonts w:hint="default"/>
        <w:lang w:val="en-US" w:eastAsia="en-US" w:bidi="ar-SA"/>
      </w:rPr>
    </w:lvl>
  </w:abstractNum>
  <w:abstractNum w:abstractNumId="5" w15:restartNumberingAfterBreak="0">
    <w:nsid w:val="1AA136BA"/>
    <w:multiLevelType w:val="hybridMultilevel"/>
    <w:tmpl w:val="9C5E5164"/>
    <w:lvl w:ilvl="0" w:tplc="E34C9564">
      <w:numFmt w:val="bullet"/>
      <w:lvlText w:val=""/>
      <w:lvlJc w:val="left"/>
      <w:pPr>
        <w:ind w:left="445" w:hanging="268"/>
      </w:pPr>
      <w:rPr>
        <w:rFonts w:ascii="Symbol" w:eastAsia="Symbol" w:hAnsi="Symbol" w:cs="Symbol" w:hint="default"/>
        <w:w w:val="103"/>
        <w:sz w:val="16"/>
        <w:szCs w:val="16"/>
        <w:lang w:val="en-US" w:eastAsia="en-US" w:bidi="ar-SA"/>
      </w:rPr>
    </w:lvl>
    <w:lvl w:ilvl="1" w:tplc="8F68F376">
      <w:numFmt w:val="bullet"/>
      <w:lvlText w:val="•"/>
      <w:lvlJc w:val="left"/>
      <w:pPr>
        <w:ind w:left="997" w:hanging="268"/>
      </w:pPr>
      <w:rPr>
        <w:rFonts w:hint="default"/>
        <w:lang w:val="en-US" w:eastAsia="en-US" w:bidi="ar-SA"/>
      </w:rPr>
    </w:lvl>
    <w:lvl w:ilvl="2" w:tplc="9C46C06A">
      <w:numFmt w:val="bullet"/>
      <w:lvlText w:val="•"/>
      <w:lvlJc w:val="left"/>
      <w:pPr>
        <w:ind w:left="1554" w:hanging="268"/>
      </w:pPr>
      <w:rPr>
        <w:rFonts w:hint="default"/>
        <w:lang w:val="en-US" w:eastAsia="en-US" w:bidi="ar-SA"/>
      </w:rPr>
    </w:lvl>
    <w:lvl w:ilvl="3" w:tplc="4BC2BDA0">
      <w:numFmt w:val="bullet"/>
      <w:lvlText w:val="•"/>
      <w:lvlJc w:val="left"/>
      <w:pPr>
        <w:ind w:left="2112" w:hanging="268"/>
      </w:pPr>
      <w:rPr>
        <w:rFonts w:hint="default"/>
        <w:lang w:val="en-US" w:eastAsia="en-US" w:bidi="ar-SA"/>
      </w:rPr>
    </w:lvl>
    <w:lvl w:ilvl="4" w:tplc="3F0869B4">
      <w:numFmt w:val="bullet"/>
      <w:lvlText w:val="•"/>
      <w:lvlJc w:val="left"/>
      <w:pPr>
        <w:ind w:left="2669" w:hanging="268"/>
      </w:pPr>
      <w:rPr>
        <w:rFonts w:hint="default"/>
        <w:lang w:val="en-US" w:eastAsia="en-US" w:bidi="ar-SA"/>
      </w:rPr>
    </w:lvl>
    <w:lvl w:ilvl="5" w:tplc="846CBB40">
      <w:numFmt w:val="bullet"/>
      <w:lvlText w:val="•"/>
      <w:lvlJc w:val="left"/>
      <w:pPr>
        <w:ind w:left="3227" w:hanging="268"/>
      </w:pPr>
      <w:rPr>
        <w:rFonts w:hint="default"/>
        <w:lang w:val="en-US" w:eastAsia="en-US" w:bidi="ar-SA"/>
      </w:rPr>
    </w:lvl>
    <w:lvl w:ilvl="6" w:tplc="2062A93E">
      <w:numFmt w:val="bullet"/>
      <w:lvlText w:val="•"/>
      <w:lvlJc w:val="left"/>
      <w:pPr>
        <w:ind w:left="3784" w:hanging="268"/>
      </w:pPr>
      <w:rPr>
        <w:rFonts w:hint="default"/>
        <w:lang w:val="en-US" w:eastAsia="en-US" w:bidi="ar-SA"/>
      </w:rPr>
    </w:lvl>
    <w:lvl w:ilvl="7" w:tplc="2290461E">
      <w:numFmt w:val="bullet"/>
      <w:lvlText w:val="•"/>
      <w:lvlJc w:val="left"/>
      <w:pPr>
        <w:ind w:left="4341" w:hanging="268"/>
      </w:pPr>
      <w:rPr>
        <w:rFonts w:hint="default"/>
        <w:lang w:val="en-US" w:eastAsia="en-US" w:bidi="ar-SA"/>
      </w:rPr>
    </w:lvl>
    <w:lvl w:ilvl="8" w:tplc="46C41F44">
      <w:numFmt w:val="bullet"/>
      <w:lvlText w:val="•"/>
      <w:lvlJc w:val="left"/>
      <w:pPr>
        <w:ind w:left="4899" w:hanging="268"/>
      </w:pPr>
      <w:rPr>
        <w:rFonts w:hint="default"/>
        <w:lang w:val="en-US" w:eastAsia="en-US" w:bidi="ar-SA"/>
      </w:rPr>
    </w:lvl>
  </w:abstractNum>
  <w:abstractNum w:abstractNumId="6" w15:restartNumberingAfterBreak="0">
    <w:nsid w:val="1D69748B"/>
    <w:multiLevelType w:val="hybridMultilevel"/>
    <w:tmpl w:val="A88A2EB0"/>
    <w:lvl w:ilvl="0" w:tplc="A0902F18">
      <w:numFmt w:val="bullet"/>
      <w:lvlText w:val=""/>
      <w:lvlJc w:val="left"/>
      <w:pPr>
        <w:ind w:left="652" w:hanging="269"/>
      </w:pPr>
      <w:rPr>
        <w:rFonts w:hint="default"/>
        <w:w w:val="103"/>
        <w:lang w:val="en-US" w:eastAsia="en-US" w:bidi="ar-SA"/>
      </w:rPr>
    </w:lvl>
    <w:lvl w:ilvl="1" w:tplc="13A62514">
      <w:start w:val="1"/>
      <w:numFmt w:val="decimal"/>
      <w:lvlText w:val="%2."/>
      <w:lvlJc w:val="left"/>
      <w:pPr>
        <w:ind w:left="920" w:hanging="269"/>
      </w:pPr>
      <w:rPr>
        <w:rFonts w:hint="default"/>
        <w:spacing w:val="-1"/>
        <w:w w:val="103"/>
        <w:lang w:val="en-US" w:eastAsia="en-US" w:bidi="ar-SA"/>
      </w:rPr>
    </w:lvl>
    <w:lvl w:ilvl="2" w:tplc="B57E58DC">
      <w:numFmt w:val="bullet"/>
      <w:lvlText w:val="•"/>
      <w:lvlJc w:val="left"/>
      <w:pPr>
        <w:ind w:left="2053" w:hanging="269"/>
      </w:pPr>
      <w:rPr>
        <w:rFonts w:hint="default"/>
        <w:lang w:val="en-US" w:eastAsia="en-US" w:bidi="ar-SA"/>
      </w:rPr>
    </w:lvl>
    <w:lvl w:ilvl="3" w:tplc="65D62C66">
      <w:numFmt w:val="bullet"/>
      <w:lvlText w:val="•"/>
      <w:lvlJc w:val="left"/>
      <w:pPr>
        <w:ind w:left="3186" w:hanging="269"/>
      </w:pPr>
      <w:rPr>
        <w:rFonts w:hint="default"/>
        <w:lang w:val="en-US" w:eastAsia="en-US" w:bidi="ar-SA"/>
      </w:rPr>
    </w:lvl>
    <w:lvl w:ilvl="4" w:tplc="C010DFD4">
      <w:numFmt w:val="bullet"/>
      <w:lvlText w:val="•"/>
      <w:lvlJc w:val="left"/>
      <w:pPr>
        <w:ind w:left="4320" w:hanging="269"/>
      </w:pPr>
      <w:rPr>
        <w:rFonts w:hint="default"/>
        <w:lang w:val="en-US" w:eastAsia="en-US" w:bidi="ar-SA"/>
      </w:rPr>
    </w:lvl>
    <w:lvl w:ilvl="5" w:tplc="708C22C4">
      <w:numFmt w:val="bullet"/>
      <w:lvlText w:val="•"/>
      <w:lvlJc w:val="left"/>
      <w:pPr>
        <w:ind w:left="5453" w:hanging="269"/>
      </w:pPr>
      <w:rPr>
        <w:rFonts w:hint="default"/>
        <w:lang w:val="en-US" w:eastAsia="en-US" w:bidi="ar-SA"/>
      </w:rPr>
    </w:lvl>
    <w:lvl w:ilvl="6" w:tplc="0A781C0E">
      <w:numFmt w:val="bullet"/>
      <w:lvlText w:val="•"/>
      <w:lvlJc w:val="left"/>
      <w:pPr>
        <w:ind w:left="6586" w:hanging="269"/>
      </w:pPr>
      <w:rPr>
        <w:rFonts w:hint="default"/>
        <w:lang w:val="en-US" w:eastAsia="en-US" w:bidi="ar-SA"/>
      </w:rPr>
    </w:lvl>
    <w:lvl w:ilvl="7" w:tplc="9412DD4E">
      <w:numFmt w:val="bullet"/>
      <w:lvlText w:val="•"/>
      <w:lvlJc w:val="left"/>
      <w:pPr>
        <w:ind w:left="7720" w:hanging="269"/>
      </w:pPr>
      <w:rPr>
        <w:rFonts w:hint="default"/>
        <w:lang w:val="en-US" w:eastAsia="en-US" w:bidi="ar-SA"/>
      </w:rPr>
    </w:lvl>
    <w:lvl w:ilvl="8" w:tplc="AA0634FE">
      <w:numFmt w:val="bullet"/>
      <w:lvlText w:val="•"/>
      <w:lvlJc w:val="left"/>
      <w:pPr>
        <w:ind w:left="8853" w:hanging="269"/>
      </w:pPr>
      <w:rPr>
        <w:rFonts w:hint="default"/>
        <w:lang w:val="en-US" w:eastAsia="en-US" w:bidi="ar-SA"/>
      </w:rPr>
    </w:lvl>
  </w:abstractNum>
  <w:abstractNum w:abstractNumId="7" w15:restartNumberingAfterBreak="0">
    <w:nsid w:val="23EA761C"/>
    <w:multiLevelType w:val="hybridMultilevel"/>
    <w:tmpl w:val="B9FC77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566052E"/>
    <w:multiLevelType w:val="multilevel"/>
    <w:tmpl w:val="C16E2A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AF65758"/>
    <w:multiLevelType w:val="hybridMultilevel"/>
    <w:tmpl w:val="08D4097A"/>
    <w:lvl w:ilvl="0" w:tplc="F5B02494">
      <w:numFmt w:val="bullet"/>
      <w:lvlText w:val=""/>
      <w:lvlJc w:val="left"/>
      <w:pPr>
        <w:ind w:left="445" w:hanging="268"/>
      </w:pPr>
      <w:rPr>
        <w:rFonts w:ascii="Symbol" w:eastAsia="Symbol" w:hAnsi="Symbol" w:cs="Symbol" w:hint="default"/>
        <w:w w:val="103"/>
        <w:sz w:val="16"/>
        <w:szCs w:val="16"/>
        <w:lang w:val="en-US" w:eastAsia="en-US" w:bidi="ar-SA"/>
      </w:rPr>
    </w:lvl>
    <w:lvl w:ilvl="1" w:tplc="C494D3BA">
      <w:numFmt w:val="bullet"/>
      <w:lvlText w:val="•"/>
      <w:lvlJc w:val="left"/>
      <w:pPr>
        <w:ind w:left="997" w:hanging="268"/>
      </w:pPr>
      <w:rPr>
        <w:rFonts w:hint="default"/>
        <w:lang w:val="en-US" w:eastAsia="en-US" w:bidi="ar-SA"/>
      </w:rPr>
    </w:lvl>
    <w:lvl w:ilvl="2" w:tplc="06F40736">
      <w:numFmt w:val="bullet"/>
      <w:lvlText w:val="•"/>
      <w:lvlJc w:val="left"/>
      <w:pPr>
        <w:ind w:left="1554" w:hanging="268"/>
      </w:pPr>
      <w:rPr>
        <w:rFonts w:hint="default"/>
        <w:lang w:val="en-US" w:eastAsia="en-US" w:bidi="ar-SA"/>
      </w:rPr>
    </w:lvl>
    <w:lvl w:ilvl="3" w:tplc="FA0066F0">
      <w:numFmt w:val="bullet"/>
      <w:lvlText w:val="•"/>
      <w:lvlJc w:val="left"/>
      <w:pPr>
        <w:ind w:left="2112" w:hanging="268"/>
      </w:pPr>
      <w:rPr>
        <w:rFonts w:hint="default"/>
        <w:lang w:val="en-US" w:eastAsia="en-US" w:bidi="ar-SA"/>
      </w:rPr>
    </w:lvl>
    <w:lvl w:ilvl="4" w:tplc="60D43DCA">
      <w:numFmt w:val="bullet"/>
      <w:lvlText w:val="•"/>
      <w:lvlJc w:val="left"/>
      <w:pPr>
        <w:ind w:left="2669" w:hanging="268"/>
      </w:pPr>
      <w:rPr>
        <w:rFonts w:hint="default"/>
        <w:lang w:val="en-US" w:eastAsia="en-US" w:bidi="ar-SA"/>
      </w:rPr>
    </w:lvl>
    <w:lvl w:ilvl="5" w:tplc="C9BCE086">
      <w:numFmt w:val="bullet"/>
      <w:lvlText w:val="•"/>
      <w:lvlJc w:val="left"/>
      <w:pPr>
        <w:ind w:left="3227" w:hanging="268"/>
      </w:pPr>
      <w:rPr>
        <w:rFonts w:hint="default"/>
        <w:lang w:val="en-US" w:eastAsia="en-US" w:bidi="ar-SA"/>
      </w:rPr>
    </w:lvl>
    <w:lvl w:ilvl="6" w:tplc="24F086FA">
      <w:numFmt w:val="bullet"/>
      <w:lvlText w:val="•"/>
      <w:lvlJc w:val="left"/>
      <w:pPr>
        <w:ind w:left="3784" w:hanging="268"/>
      </w:pPr>
      <w:rPr>
        <w:rFonts w:hint="default"/>
        <w:lang w:val="en-US" w:eastAsia="en-US" w:bidi="ar-SA"/>
      </w:rPr>
    </w:lvl>
    <w:lvl w:ilvl="7" w:tplc="C4FEBB76">
      <w:numFmt w:val="bullet"/>
      <w:lvlText w:val="•"/>
      <w:lvlJc w:val="left"/>
      <w:pPr>
        <w:ind w:left="4341" w:hanging="268"/>
      </w:pPr>
      <w:rPr>
        <w:rFonts w:hint="default"/>
        <w:lang w:val="en-US" w:eastAsia="en-US" w:bidi="ar-SA"/>
      </w:rPr>
    </w:lvl>
    <w:lvl w:ilvl="8" w:tplc="4212387C">
      <w:numFmt w:val="bullet"/>
      <w:lvlText w:val="•"/>
      <w:lvlJc w:val="left"/>
      <w:pPr>
        <w:ind w:left="4899" w:hanging="268"/>
      </w:pPr>
      <w:rPr>
        <w:rFonts w:hint="default"/>
        <w:lang w:val="en-US" w:eastAsia="en-US" w:bidi="ar-SA"/>
      </w:rPr>
    </w:lvl>
  </w:abstractNum>
  <w:abstractNum w:abstractNumId="10" w15:restartNumberingAfterBreak="0">
    <w:nsid w:val="2B1F7350"/>
    <w:multiLevelType w:val="hybridMultilevel"/>
    <w:tmpl w:val="2690AD08"/>
    <w:lvl w:ilvl="0" w:tplc="8F94B506">
      <w:start w:val="3"/>
      <w:numFmt w:val="bullet"/>
      <w:lvlText w:val="•"/>
      <w:lvlJc w:val="left"/>
      <w:pPr>
        <w:ind w:left="720" w:hanging="360"/>
      </w:pPr>
      <w:rPr>
        <w:rFonts w:ascii="Calibri" w:eastAsia="Arial MT"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2E2366F"/>
    <w:multiLevelType w:val="hybridMultilevel"/>
    <w:tmpl w:val="518CC568"/>
    <w:lvl w:ilvl="0" w:tplc="FFFFFFFF">
      <w:start w:val="1"/>
      <w:numFmt w:val="decimal"/>
      <w:lvlText w:val="%1."/>
      <w:lvlJc w:val="left"/>
      <w:pPr>
        <w:ind w:left="652" w:hanging="269"/>
      </w:pPr>
      <w:rPr>
        <w:rFonts w:ascii="Arial MT" w:eastAsia="Arial MT" w:hAnsi="Arial MT" w:cs="Arial MT" w:hint="default"/>
        <w:spacing w:val="-1"/>
        <w:w w:val="103"/>
        <w:sz w:val="16"/>
        <w:szCs w:val="16"/>
        <w:lang w:val="en-US" w:eastAsia="en-US" w:bidi="ar-SA"/>
      </w:rPr>
    </w:lvl>
    <w:lvl w:ilvl="1" w:tplc="FFFFFFFF">
      <w:start w:val="1"/>
      <w:numFmt w:val="lowerLetter"/>
      <w:lvlText w:val="%2."/>
      <w:lvlJc w:val="left"/>
      <w:pPr>
        <w:ind w:left="1189" w:hanging="269"/>
      </w:pPr>
      <w:rPr>
        <w:rFonts w:ascii="Arial MT" w:eastAsia="Arial MT" w:hAnsi="Arial MT" w:cs="Arial MT" w:hint="default"/>
        <w:spacing w:val="-1"/>
        <w:w w:val="103"/>
        <w:sz w:val="16"/>
        <w:szCs w:val="16"/>
        <w:lang w:val="en-US" w:eastAsia="en-US" w:bidi="ar-SA"/>
      </w:rPr>
    </w:lvl>
    <w:lvl w:ilvl="2" w:tplc="04090017">
      <w:start w:val="1"/>
      <w:numFmt w:val="lowerLetter"/>
      <w:lvlText w:val="%3)"/>
      <w:lvlJc w:val="left"/>
      <w:pPr>
        <w:ind w:left="1280" w:hanging="360"/>
      </w:pPr>
    </w:lvl>
    <w:lvl w:ilvl="3" w:tplc="FFFFFFFF">
      <w:numFmt w:val="bullet"/>
      <w:lvlText w:val="•"/>
      <w:lvlJc w:val="left"/>
      <w:pPr>
        <w:ind w:left="2498" w:hanging="269"/>
      </w:pPr>
      <w:rPr>
        <w:rFonts w:hint="default"/>
        <w:lang w:val="en-US" w:eastAsia="en-US" w:bidi="ar-SA"/>
      </w:rPr>
    </w:lvl>
    <w:lvl w:ilvl="4" w:tplc="FFFFFFFF">
      <w:numFmt w:val="bullet"/>
      <w:lvlText w:val="•"/>
      <w:lvlJc w:val="left"/>
      <w:pPr>
        <w:ind w:left="3157" w:hanging="269"/>
      </w:pPr>
      <w:rPr>
        <w:rFonts w:hint="default"/>
        <w:lang w:val="en-US" w:eastAsia="en-US" w:bidi="ar-SA"/>
      </w:rPr>
    </w:lvl>
    <w:lvl w:ilvl="5" w:tplc="FFFFFFFF">
      <w:numFmt w:val="bullet"/>
      <w:lvlText w:val="•"/>
      <w:lvlJc w:val="left"/>
      <w:pPr>
        <w:ind w:left="3816" w:hanging="269"/>
      </w:pPr>
      <w:rPr>
        <w:rFonts w:hint="default"/>
        <w:lang w:val="en-US" w:eastAsia="en-US" w:bidi="ar-SA"/>
      </w:rPr>
    </w:lvl>
    <w:lvl w:ilvl="6" w:tplc="FFFFFFFF">
      <w:numFmt w:val="bullet"/>
      <w:lvlText w:val="•"/>
      <w:lvlJc w:val="left"/>
      <w:pPr>
        <w:ind w:left="4475" w:hanging="269"/>
      </w:pPr>
      <w:rPr>
        <w:rFonts w:hint="default"/>
        <w:lang w:val="en-US" w:eastAsia="en-US" w:bidi="ar-SA"/>
      </w:rPr>
    </w:lvl>
    <w:lvl w:ilvl="7" w:tplc="FFFFFFFF">
      <w:numFmt w:val="bullet"/>
      <w:lvlText w:val="•"/>
      <w:lvlJc w:val="left"/>
      <w:pPr>
        <w:ind w:left="5134" w:hanging="269"/>
      </w:pPr>
      <w:rPr>
        <w:rFonts w:hint="default"/>
        <w:lang w:val="en-US" w:eastAsia="en-US" w:bidi="ar-SA"/>
      </w:rPr>
    </w:lvl>
    <w:lvl w:ilvl="8" w:tplc="FFFFFFFF">
      <w:numFmt w:val="bullet"/>
      <w:lvlText w:val="•"/>
      <w:lvlJc w:val="left"/>
      <w:pPr>
        <w:ind w:left="5794" w:hanging="269"/>
      </w:pPr>
      <w:rPr>
        <w:rFonts w:hint="default"/>
        <w:lang w:val="en-US" w:eastAsia="en-US" w:bidi="ar-SA"/>
      </w:rPr>
    </w:lvl>
  </w:abstractNum>
  <w:abstractNum w:abstractNumId="12" w15:restartNumberingAfterBreak="0">
    <w:nsid w:val="3BF30659"/>
    <w:multiLevelType w:val="hybridMultilevel"/>
    <w:tmpl w:val="7E6EBE32"/>
    <w:lvl w:ilvl="0" w:tplc="1C067A6E">
      <w:numFmt w:val="bullet"/>
      <w:lvlText w:val=""/>
      <w:lvlJc w:val="left"/>
      <w:pPr>
        <w:ind w:left="445" w:hanging="268"/>
      </w:pPr>
      <w:rPr>
        <w:rFonts w:ascii="Symbol" w:eastAsia="Symbol" w:hAnsi="Symbol" w:cs="Symbol" w:hint="default"/>
        <w:w w:val="103"/>
        <w:sz w:val="16"/>
        <w:szCs w:val="16"/>
        <w:lang w:val="en-US" w:eastAsia="en-US" w:bidi="ar-SA"/>
      </w:rPr>
    </w:lvl>
    <w:lvl w:ilvl="1" w:tplc="627211AE">
      <w:numFmt w:val="bullet"/>
      <w:lvlText w:val="•"/>
      <w:lvlJc w:val="left"/>
      <w:pPr>
        <w:ind w:left="997" w:hanging="268"/>
      </w:pPr>
      <w:rPr>
        <w:rFonts w:hint="default"/>
        <w:lang w:val="en-US" w:eastAsia="en-US" w:bidi="ar-SA"/>
      </w:rPr>
    </w:lvl>
    <w:lvl w:ilvl="2" w:tplc="AF748D1E">
      <w:numFmt w:val="bullet"/>
      <w:lvlText w:val="•"/>
      <w:lvlJc w:val="left"/>
      <w:pPr>
        <w:ind w:left="1554" w:hanging="268"/>
      </w:pPr>
      <w:rPr>
        <w:rFonts w:hint="default"/>
        <w:lang w:val="en-US" w:eastAsia="en-US" w:bidi="ar-SA"/>
      </w:rPr>
    </w:lvl>
    <w:lvl w:ilvl="3" w:tplc="42DECF9A">
      <w:numFmt w:val="bullet"/>
      <w:lvlText w:val="•"/>
      <w:lvlJc w:val="left"/>
      <w:pPr>
        <w:ind w:left="2112" w:hanging="268"/>
      </w:pPr>
      <w:rPr>
        <w:rFonts w:hint="default"/>
        <w:lang w:val="en-US" w:eastAsia="en-US" w:bidi="ar-SA"/>
      </w:rPr>
    </w:lvl>
    <w:lvl w:ilvl="4" w:tplc="ECD06A4E">
      <w:numFmt w:val="bullet"/>
      <w:lvlText w:val="•"/>
      <w:lvlJc w:val="left"/>
      <w:pPr>
        <w:ind w:left="2669" w:hanging="268"/>
      </w:pPr>
      <w:rPr>
        <w:rFonts w:hint="default"/>
        <w:lang w:val="en-US" w:eastAsia="en-US" w:bidi="ar-SA"/>
      </w:rPr>
    </w:lvl>
    <w:lvl w:ilvl="5" w:tplc="AF608C1E">
      <w:numFmt w:val="bullet"/>
      <w:lvlText w:val="•"/>
      <w:lvlJc w:val="left"/>
      <w:pPr>
        <w:ind w:left="3227" w:hanging="268"/>
      </w:pPr>
      <w:rPr>
        <w:rFonts w:hint="default"/>
        <w:lang w:val="en-US" w:eastAsia="en-US" w:bidi="ar-SA"/>
      </w:rPr>
    </w:lvl>
    <w:lvl w:ilvl="6" w:tplc="EA2EAD48">
      <w:numFmt w:val="bullet"/>
      <w:lvlText w:val="•"/>
      <w:lvlJc w:val="left"/>
      <w:pPr>
        <w:ind w:left="3784" w:hanging="268"/>
      </w:pPr>
      <w:rPr>
        <w:rFonts w:hint="default"/>
        <w:lang w:val="en-US" w:eastAsia="en-US" w:bidi="ar-SA"/>
      </w:rPr>
    </w:lvl>
    <w:lvl w:ilvl="7" w:tplc="560699AC">
      <w:numFmt w:val="bullet"/>
      <w:lvlText w:val="•"/>
      <w:lvlJc w:val="left"/>
      <w:pPr>
        <w:ind w:left="4341" w:hanging="268"/>
      </w:pPr>
      <w:rPr>
        <w:rFonts w:hint="default"/>
        <w:lang w:val="en-US" w:eastAsia="en-US" w:bidi="ar-SA"/>
      </w:rPr>
    </w:lvl>
    <w:lvl w:ilvl="8" w:tplc="E17C0BAC">
      <w:numFmt w:val="bullet"/>
      <w:lvlText w:val="•"/>
      <w:lvlJc w:val="left"/>
      <w:pPr>
        <w:ind w:left="4899" w:hanging="268"/>
      </w:pPr>
      <w:rPr>
        <w:rFonts w:hint="default"/>
        <w:lang w:val="en-US" w:eastAsia="en-US" w:bidi="ar-SA"/>
      </w:rPr>
    </w:lvl>
  </w:abstractNum>
  <w:abstractNum w:abstractNumId="13" w15:restartNumberingAfterBreak="0">
    <w:nsid w:val="3CBC2936"/>
    <w:multiLevelType w:val="hybridMultilevel"/>
    <w:tmpl w:val="70C23B58"/>
    <w:lvl w:ilvl="0" w:tplc="1848E7CE">
      <w:start w:val="1"/>
      <w:numFmt w:val="decimal"/>
      <w:lvlText w:val="%1."/>
      <w:lvlJc w:val="left"/>
      <w:pPr>
        <w:ind w:left="652" w:hanging="269"/>
      </w:pPr>
      <w:rPr>
        <w:rFonts w:ascii="Arial MT" w:eastAsia="Arial MT" w:hAnsi="Arial MT" w:cs="Arial MT" w:hint="default"/>
        <w:w w:val="99"/>
        <w:sz w:val="18"/>
        <w:szCs w:val="18"/>
        <w:lang w:val="en-US" w:eastAsia="en-US" w:bidi="ar-SA"/>
      </w:rPr>
    </w:lvl>
    <w:lvl w:ilvl="1" w:tplc="8A72A454">
      <w:numFmt w:val="bullet"/>
      <w:lvlText w:val="•"/>
      <w:lvlJc w:val="left"/>
      <w:pPr>
        <w:ind w:left="1706" w:hanging="269"/>
      </w:pPr>
      <w:rPr>
        <w:rFonts w:hint="default"/>
        <w:lang w:val="en-US" w:eastAsia="en-US" w:bidi="ar-SA"/>
      </w:rPr>
    </w:lvl>
    <w:lvl w:ilvl="2" w:tplc="AA30A62C">
      <w:numFmt w:val="bullet"/>
      <w:lvlText w:val="•"/>
      <w:lvlJc w:val="left"/>
      <w:pPr>
        <w:ind w:left="2752" w:hanging="269"/>
      </w:pPr>
      <w:rPr>
        <w:rFonts w:hint="default"/>
        <w:lang w:val="en-US" w:eastAsia="en-US" w:bidi="ar-SA"/>
      </w:rPr>
    </w:lvl>
    <w:lvl w:ilvl="3" w:tplc="67BE6F18">
      <w:numFmt w:val="bullet"/>
      <w:lvlText w:val="•"/>
      <w:lvlJc w:val="left"/>
      <w:pPr>
        <w:ind w:left="3798" w:hanging="269"/>
      </w:pPr>
      <w:rPr>
        <w:rFonts w:hint="default"/>
        <w:lang w:val="en-US" w:eastAsia="en-US" w:bidi="ar-SA"/>
      </w:rPr>
    </w:lvl>
    <w:lvl w:ilvl="4" w:tplc="5E404614">
      <w:numFmt w:val="bullet"/>
      <w:lvlText w:val="•"/>
      <w:lvlJc w:val="left"/>
      <w:pPr>
        <w:ind w:left="4844" w:hanging="269"/>
      </w:pPr>
      <w:rPr>
        <w:rFonts w:hint="default"/>
        <w:lang w:val="en-US" w:eastAsia="en-US" w:bidi="ar-SA"/>
      </w:rPr>
    </w:lvl>
    <w:lvl w:ilvl="5" w:tplc="CDCA6EC6">
      <w:numFmt w:val="bullet"/>
      <w:lvlText w:val="•"/>
      <w:lvlJc w:val="left"/>
      <w:pPr>
        <w:ind w:left="5890" w:hanging="269"/>
      </w:pPr>
      <w:rPr>
        <w:rFonts w:hint="default"/>
        <w:lang w:val="en-US" w:eastAsia="en-US" w:bidi="ar-SA"/>
      </w:rPr>
    </w:lvl>
    <w:lvl w:ilvl="6" w:tplc="17E28F8E">
      <w:numFmt w:val="bullet"/>
      <w:lvlText w:val="•"/>
      <w:lvlJc w:val="left"/>
      <w:pPr>
        <w:ind w:left="6936" w:hanging="269"/>
      </w:pPr>
      <w:rPr>
        <w:rFonts w:hint="default"/>
        <w:lang w:val="en-US" w:eastAsia="en-US" w:bidi="ar-SA"/>
      </w:rPr>
    </w:lvl>
    <w:lvl w:ilvl="7" w:tplc="CCC40CF8">
      <w:numFmt w:val="bullet"/>
      <w:lvlText w:val="•"/>
      <w:lvlJc w:val="left"/>
      <w:pPr>
        <w:ind w:left="7982" w:hanging="269"/>
      </w:pPr>
      <w:rPr>
        <w:rFonts w:hint="default"/>
        <w:lang w:val="en-US" w:eastAsia="en-US" w:bidi="ar-SA"/>
      </w:rPr>
    </w:lvl>
    <w:lvl w:ilvl="8" w:tplc="E9D64B70">
      <w:numFmt w:val="bullet"/>
      <w:lvlText w:val="•"/>
      <w:lvlJc w:val="left"/>
      <w:pPr>
        <w:ind w:left="9028" w:hanging="269"/>
      </w:pPr>
      <w:rPr>
        <w:rFonts w:hint="default"/>
        <w:lang w:val="en-US" w:eastAsia="en-US" w:bidi="ar-SA"/>
      </w:rPr>
    </w:lvl>
  </w:abstractNum>
  <w:abstractNum w:abstractNumId="14" w15:restartNumberingAfterBreak="0">
    <w:nsid w:val="41477C6B"/>
    <w:multiLevelType w:val="hybridMultilevel"/>
    <w:tmpl w:val="12D84846"/>
    <w:lvl w:ilvl="0" w:tplc="33441E06">
      <w:start w:val="1"/>
      <w:numFmt w:val="lowerLetter"/>
      <w:lvlText w:val="%1)"/>
      <w:lvlJc w:val="left"/>
      <w:pPr>
        <w:ind w:left="743" w:hanging="360"/>
      </w:pPr>
      <w:rPr>
        <w:rFonts w:ascii="Calibri" w:hAnsi="Calibri" w:hint="default"/>
        <w:b w:val="0"/>
        <w:i w:val="0"/>
        <w:spacing w:val="-1"/>
        <w:w w:val="103"/>
        <w:sz w:val="22"/>
        <w:szCs w:val="16"/>
        <w:lang w:val="en-US" w:eastAsia="en-US" w:bidi="ar-SA"/>
      </w:rPr>
    </w:lvl>
    <w:lvl w:ilvl="1" w:tplc="FFFFFFFF">
      <w:numFmt w:val="bullet"/>
      <w:lvlText w:val="•"/>
      <w:lvlJc w:val="left"/>
      <w:pPr>
        <w:ind w:left="997" w:hanging="269"/>
      </w:pPr>
      <w:rPr>
        <w:rFonts w:hint="default"/>
        <w:lang w:val="en-US" w:eastAsia="en-US" w:bidi="ar-SA"/>
      </w:rPr>
    </w:lvl>
    <w:lvl w:ilvl="2" w:tplc="FFFFFFFF">
      <w:numFmt w:val="bullet"/>
      <w:lvlText w:val="•"/>
      <w:lvlJc w:val="left"/>
      <w:pPr>
        <w:ind w:left="1554" w:hanging="269"/>
      </w:pPr>
      <w:rPr>
        <w:rFonts w:hint="default"/>
        <w:lang w:val="en-US" w:eastAsia="en-US" w:bidi="ar-SA"/>
      </w:rPr>
    </w:lvl>
    <w:lvl w:ilvl="3" w:tplc="FFFFFFFF">
      <w:numFmt w:val="bullet"/>
      <w:lvlText w:val="•"/>
      <w:lvlJc w:val="left"/>
      <w:pPr>
        <w:ind w:left="2112" w:hanging="269"/>
      </w:pPr>
      <w:rPr>
        <w:rFonts w:hint="default"/>
        <w:lang w:val="en-US" w:eastAsia="en-US" w:bidi="ar-SA"/>
      </w:rPr>
    </w:lvl>
    <w:lvl w:ilvl="4" w:tplc="FFFFFFFF">
      <w:numFmt w:val="bullet"/>
      <w:lvlText w:val="•"/>
      <w:lvlJc w:val="left"/>
      <w:pPr>
        <w:ind w:left="2669" w:hanging="269"/>
      </w:pPr>
      <w:rPr>
        <w:rFonts w:hint="default"/>
        <w:lang w:val="en-US" w:eastAsia="en-US" w:bidi="ar-SA"/>
      </w:rPr>
    </w:lvl>
    <w:lvl w:ilvl="5" w:tplc="FFFFFFFF">
      <w:numFmt w:val="bullet"/>
      <w:lvlText w:val="•"/>
      <w:lvlJc w:val="left"/>
      <w:pPr>
        <w:ind w:left="3227" w:hanging="269"/>
      </w:pPr>
      <w:rPr>
        <w:rFonts w:hint="default"/>
        <w:lang w:val="en-US" w:eastAsia="en-US" w:bidi="ar-SA"/>
      </w:rPr>
    </w:lvl>
    <w:lvl w:ilvl="6" w:tplc="FFFFFFFF">
      <w:numFmt w:val="bullet"/>
      <w:lvlText w:val="•"/>
      <w:lvlJc w:val="left"/>
      <w:pPr>
        <w:ind w:left="3784" w:hanging="269"/>
      </w:pPr>
      <w:rPr>
        <w:rFonts w:hint="default"/>
        <w:lang w:val="en-US" w:eastAsia="en-US" w:bidi="ar-SA"/>
      </w:rPr>
    </w:lvl>
    <w:lvl w:ilvl="7" w:tplc="FFFFFFFF">
      <w:numFmt w:val="bullet"/>
      <w:lvlText w:val="•"/>
      <w:lvlJc w:val="left"/>
      <w:pPr>
        <w:ind w:left="4341" w:hanging="269"/>
      </w:pPr>
      <w:rPr>
        <w:rFonts w:hint="default"/>
        <w:lang w:val="en-US" w:eastAsia="en-US" w:bidi="ar-SA"/>
      </w:rPr>
    </w:lvl>
    <w:lvl w:ilvl="8" w:tplc="FFFFFFFF">
      <w:numFmt w:val="bullet"/>
      <w:lvlText w:val="•"/>
      <w:lvlJc w:val="left"/>
      <w:pPr>
        <w:ind w:left="4899" w:hanging="269"/>
      </w:pPr>
      <w:rPr>
        <w:rFonts w:hint="default"/>
        <w:lang w:val="en-US" w:eastAsia="en-US" w:bidi="ar-SA"/>
      </w:rPr>
    </w:lvl>
  </w:abstractNum>
  <w:abstractNum w:abstractNumId="15" w15:restartNumberingAfterBreak="0">
    <w:nsid w:val="44E727DF"/>
    <w:multiLevelType w:val="hybridMultilevel"/>
    <w:tmpl w:val="B22CF6F2"/>
    <w:lvl w:ilvl="0" w:tplc="48185710">
      <w:start w:val="1"/>
      <w:numFmt w:val="decimal"/>
      <w:lvlText w:val="%1."/>
      <w:lvlJc w:val="left"/>
      <w:pPr>
        <w:ind w:left="652" w:hanging="269"/>
      </w:pPr>
      <w:rPr>
        <w:rFonts w:ascii="Arial" w:eastAsia="Arial" w:hAnsi="Arial" w:cs="Arial" w:hint="default"/>
        <w:b/>
        <w:bCs/>
        <w:spacing w:val="-1"/>
        <w:w w:val="103"/>
        <w:sz w:val="16"/>
        <w:szCs w:val="16"/>
        <w:lang w:val="en-US" w:eastAsia="en-US" w:bidi="ar-SA"/>
      </w:rPr>
    </w:lvl>
    <w:lvl w:ilvl="1" w:tplc="9C1EC4B8">
      <w:start w:val="1"/>
      <w:numFmt w:val="lowerLetter"/>
      <w:lvlText w:val="%2)"/>
      <w:lvlJc w:val="left"/>
      <w:pPr>
        <w:ind w:left="920" w:hanging="269"/>
      </w:pPr>
      <w:rPr>
        <w:rFonts w:ascii="Arial MT" w:eastAsia="Arial MT" w:hAnsi="Arial MT" w:cs="Arial MT" w:hint="default"/>
        <w:spacing w:val="-1"/>
        <w:w w:val="103"/>
        <w:sz w:val="16"/>
        <w:szCs w:val="16"/>
        <w:lang w:val="en-US" w:eastAsia="en-US" w:bidi="ar-SA"/>
      </w:rPr>
    </w:lvl>
    <w:lvl w:ilvl="2" w:tplc="45ECD42A">
      <w:numFmt w:val="bullet"/>
      <w:lvlText w:val="•"/>
      <w:lvlJc w:val="left"/>
      <w:pPr>
        <w:ind w:left="2053" w:hanging="269"/>
      </w:pPr>
      <w:rPr>
        <w:rFonts w:hint="default"/>
        <w:lang w:val="en-US" w:eastAsia="en-US" w:bidi="ar-SA"/>
      </w:rPr>
    </w:lvl>
    <w:lvl w:ilvl="3" w:tplc="CA78DEC2">
      <w:numFmt w:val="bullet"/>
      <w:lvlText w:val="•"/>
      <w:lvlJc w:val="left"/>
      <w:pPr>
        <w:ind w:left="3186" w:hanging="269"/>
      </w:pPr>
      <w:rPr>
        <w:rFonts w:hint="default"/>
        <w:lang w:val="en-US" w:eastAsia="en-US" w:bidi="ar-SA"/>
      </w:rPr>
    </w:lvl>
    <w:lvl w:ilvl="4" w:tplc="599299A0">
      <w:numFmt w:val="bullet"/>
      <w:lvlText w:val="•"/>
      <w:lvlJc w:val="left"/>
      <w:pPr>
        <w:ind w:left="4320" w:hanging="269"/>
      </w:pPr>
      <w:rPr>
        <w:rFonts w:hint="default"/>
        <w:lang w:val="en-US" w:eastAsia="en-US" w:bidi="ar-SA"/>
      </w:rPr>
    </w:lvl>
    <w:lvl w:ilvl="5" w:tplc="3522D0B6">
      <w:numFmt w:val="bullet"/>
      <w:lvlText w:val="•"/>
      <w:lvlJc w:val="left"/>
      <w:pPr>
        <w:ind w:left="5453" w:hanging="269"/>
      </w:pPr>
      <w:rPr>
        <w:rFonts w:hint="default"/>
        <w:lang w:val="en-US" w:eastAsia="en-US" w:bidi="ar-SA"/>
      </w:rPr>
    </w:lvl>
    <w:lvl w:ilvl="6" w:tplc="61987048">
      <w:numFmt w:val="bullet"/>
      <w:lvlText w:val="•"/>
      <w:lvlJc w:val="left"/>
      <w:pPr>
        <w:ind w:left="6586" w:hanging="269"/>
      </w:pPr>
      <w:rPr>
        <w:rFonts w:hint="default"/>
        <w:lang w:val="en-US" w:eastAsia="en-US" w:bidi="ar-SA"/>
      </w:rPr>
    </w:lvl>
    <w:lvl w:ilvl="7" w:tplc="DE1098D0">
      <w:numFmt w:val="bullet"/>
      <w:lvlText w:val="•"/>
      <w:lvlJc w:val="left"/>
      <w:pPr>
        <w:ind w:left="7720" w:hanging="269"/>
      </w:pPr>
      <w:rPr>
        <w:rFonts w:hint="default"/>
        <w:lang w:val="en-US" w:eastAsia="en-US" w:bidi="ar-SA"/>
      </w:rPr>
    </w:lvl>
    <w:lvl w:ilvl="8" w:tplc="D4EAD3FE">
      <w:numFmt w:val="bullet"/>
      <w:lvlText w:val="•"/>
      <w:lvlJc w:val="left"/>
      <w:pPr>
        <w:ind w:left="8853" w:hanging="269"/>
      </w:pPr>
      <w:rPr>
        <w:rFonts w:hint="default"/>
        <w:lang w:val="en-US" w:eastAsia="en-US" w:bidi="ar-SA"/>
      </w:rPr>
    </w:lvl>
  </w:abstractNum>
  <w:abstractNum w:abstractNumId="16" w15:restartNumberingAfterBreak="0">
    <w:nsid w:val="460147B0"/>
    <w:multiLevelType w:val="hybridMultilevel"/>
    <w:tmpl w:val="DDF6B7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E751E85"/>
    <w:multiLevelType w:val="multilevel"/>
    <w:tmpl w:val="0724501A"/>
    <w:styleLink w:val="CurrentList4"/>
    <w:lvl w:ilvl="0">
      <w:start w:val="6"/>
      <w:numFmt w:val="decimal"/>
      <w:lvlText w:val="%1."/>
      <w:lvlJc w:val="left"/>
      <w:pPr>
        <w:ind w:left="383" w:hanging="269"/>
      </w:pPr>
      <w:rPr>
        <w:rFonts w:ascii="Arial MT" w:eastAsia="Arial MT" w:hAnsi="Arial MT" w:cs="Arial MT" w:hint="default"/>
        <w:spacing w:val="-1"/>
        <w:w w:val="103"/>
        <w:sz w:val="16"/>
        <w:szCs w:val="16"/>
        <w:lang w:val="en-US" w:eastAsia="en-US" w:bidi="ar-SA"/>
      </w:rPr>
    </w:lvl>
    <w:lvl w:ilvl="1">
      <w:numFmt w:val="bullet"/>
      <w:lvlText w:val=""/>
      <w:lvlJc w:val="left"/>
      <w:pPr>
        <w:ind w:left="652" w:hanging="269"/>
      </w:pPr>
      <w:rPr>
        <w:rFonts w:ascii="Symbol" w:eastAsia="Symbol" w:hAnsi="Symbol" w:cs="Symbol" w:hint="default"/>
        <w:w w:val="103"/>
        <w:sz w:val="16"/>
        <w:szCs w:val="16"/>
        <w:lang w:val="en-US" w:eastAsia="en-US" w:bidi="ar-SA"/>
      </w:rPr>
    </w:lvl>
    <w:lvl w:ilvl="2">
      <w:numFmt w:val="bullet"/>
      <w:lvlText w:val="•"/>
      <w:lvlJc w:val="left"/>
      <w:pPr>
        <w:ind w:left="1822" w:hanging="269"/>
      </w:pPr>
      <w:rPr>
        <w:rFonts w:hint="default"/>
        <w:lang w:val="en-US" w:eastAsia="en-US" w:bidi="ar-SA"/>
      </w:rPr>
    </w:lvl>
    <w:lvl w:ilvl="3">
      <w:numFmt w:val="bullet"/>
      <w:lvlText w:val="•"/>
      <w:lvlJc w:val="left"/>
      <w:pPr>
        <w:ind w:left="2984" w:hanging="269"/>
      </w:pPr>
      <w:rPr>
        <w:rFonts w:hint="default"/>
        <w:lang w:val="en-US" w:eastAsia="en-US" w:bidi="ar-SA"/>
      </w:rPr>
    </w:lvl>
    <w:lvl w:ilvl="4">
      <w:numFmt w:val="bullet"/>
      <w:lvlText w:val="•"/>
      <w:lvlJc w:val="left"/>
      <w:pPr>
        <w:ind w:left="4146" w:hanging="269"/>
      </w:pPr>
      <w:rPr>
        <w:rFonts w:hint="default"/>
        <w:lang w:val="en-US" w:eastAsia="en-US" w:bidi="ar-SA"/>
      </w:rPr>
    </w:lvl>
    <w:lvl w:ilvl="5">
      <w:numFmt w:val="bullet"/>
      <w:lvlText w:val="•"/>
      <w:lvlJc w:val="left"/>
      <w:pPr>
        <w:ind w:left="5308" w:hanging="269"/>
      </w:pPr>
      <w:rPr>
        <w:rFonts w:hint="default"/>
        <w:lang w:val="en-US" w:eastAsia="en-US" w:bidi="ar-SA"/>
      </w:rPr>
    </w:lvl>
    <w:lvl w:ilvl="6">
      <w:numFmt w:val="bullet"/>
      <w:lvlText w:val="•"/>
      <w:lvlJc w:val="left"/>
      <w:pPr>
        <w:ind w:left="6471" w:hanging="269"/>
      </w:pPr>
      <w:rPr>
        <w:rFonts w:hint="default"/>
        <w:lang w:val="en-US" w:eastAsia="en-US" w:bidi="ar-SA"/>
      </w:rPr>
    </w:lvl>
    <w:lvl w:ilvl="7">
      <w:numFmt w:val="bullet"/>
      <w:lvlText w:val="•"/>
      <w:lvlJc w:val="left"/>
      <w:pPr>
        <w:ind w:left="7633" w:hanging="269"/>
      </w:pPr>
      <w:rPr>
        <w:rFonts w:hint="default"/>
        <w:lang w:val="en-US" w:eastAsia="en-US" w:bidi="ar-SA"/>
      </w:rPr>
    </w:lvl>
    <w:lvl w:ilvl="8">
      <w:numFmt w:val="bullet"/>
      <w:lvlText w:val="•"/>
      <w:lvlJc w:val="left"/>
      <w:pPr>
        <w:ind w:left="8795" w:hanging="269"/>
      </w:pPr>
      <w:rPr>
        <w:rFonts w:hint="default"/>
        <w:lang w:val="en-US" w:eastAsia="en-US" w:bidi="ar-SA"/>
      </w:rPr>
    </w:lvl>
  </w:abstractNum>
  <w:abstractNum w:abstractNumId="18" w15:restartNumberingAfterBreak="0">
    <w:nsid w:val="51A1411E"/>
    <w:multiLevelType w:val="hybridMultilevel"/>
    <w:tmpl w:val="A6FE1146"/>
    <w:lvl w:ilvl="0" w:tplc="FFFFFFFF">
      <w:start w:val="1"/>
      <w:numFmt w:val="decimal"/>
      <w:lvlText w:val="%1."/>
      <w:lvlJc w:val="left"/>
      <w:pPr>
        <w:ind w:left="652" w:hanging="269"/>
      </w:pPr>
      <w:rPr>
        <w:rFonts w:ascii="Arial MT" w:eastAsia="Arial MT" w:hAnsi="Arial MT" w:cs="Arial MT" w:hint="default"/>
        <w:spacing w:val="-1"/>
        <w:w w:val="103"/>
        <w:sz w:val="16"/>
        <w:szCs w:val="16"/>
        <w:lang w:val="en-US" w:eastAsia="en-US" w:bidi="ar-SA"/>
      </w:rPr>
    </w:lvl>
    <w:lvl w:ilvl="1" w:tplc="FFFFFFFF">
      <w:start w:val="1"/>
      <w:numFmt w:val="lowerLetter"/>
      <w:lvlText w:val="%2."/>
      <w:lvlJc w:val="left"/>
      <w:pPr>
        <w:ind w:left="1189" w:hanging="269"/>
      </w:pPr>
      <w:rPr>
        <w:rFonts w:ascii="Arial MT" w:eastAsia="Arial MT" w:hAnsi="Arial MT" w:cs="Arial MT" w:hint="default"/>
        <w:spacing w:val="-1"/>
        <w:w w:val="103"/>
        <w:sz w:val="16"/>
        <w:szCs w:val="16"/>
        <w:lang w:val="en-US" w:eastAsia="en-US" w:bidi="ar-SA"/>
      </w:rPr>
    </w:lvl>
    <w:lvl w:ilvl="2" w:tplc="FFFFFFFF">
      <w:start w:val="1"/>
      <w:numFmt w:val="decimal"/>
      <w:lvlText w:val="%3."/>
      <w:lvlJc w:val="left"/>
      <w:pPr>
        <w:ind w:left="1189" w:hanging="269"/>
      </w:pPr>
      <w:rPr>
        <w:rFonts w:ascii="Arial MT" w:eastAsia="Arial MT" w:hAnsi="Arial MT" w:cs="Arial MT" w:hint="default"/>
        <w:w w:val="99"/>
        <w:sz w:val="18"/>
        <w:szCs w:val="18"/>
        <w:lang w:val="en-US" w:eastAsia="en-US" w:bidi="ar-SA"/>
      </w:rPr>
    </w:lvl>
    <w:lvl w:ilvl="3" w:tplc="FFFFFFFF">
      <w:numFmt w:val="bullet"/>
      <w:lvlText w:val="•"/>
      <w:lvlJc w:val="left"/>
      <w:pPr>
        <w:ind w:left="2498" w:hanging="269"/>
      </w:pPr>
      <w:rPr>
        <w:rFonts w:hint="default"/>
        <w:lang w:val="en-US" w:eastAsia="en-US" w:bidi="ar-SA"/>
      </w:rPr>
    </w:lvl>
    <w:lvl w:ilvl="4" w:tplc="FFFFFFFF">
      <w:numFmt w:val="bullet"/>
      <w:lvlText w:val="•"/>
      <w:lvlJc w:val="left"/>
      <w:pPr>
        <w:ind w:left="3157" w:hanging="269"/>
      </w:pPr>
      <w:rPr>
        <w:rFonts w:hint="default"/>
        <w:lang w:val="en-US" w:eastAsia="en-US" w:bidi="ar-SA"/>
      </w:rPr>
    </w:lvl>
    <w:lvl w:ilvl="5" w:tplc="FFFFFFFF">
      <w:numFmt w:val="bullet"/>
      <w:lvlText w:val="•"/>
      <w:lvlJc w:val="left"/>
      <w:pPr>
        <w:ind w:left="3816" w:hanging="269"/>
      </w:pPr>
      <w:rPr>
        <w:rFonts w:hint="default"/>
        <w:lang w:val="en-US" w:eastAsia="en-US" w:bidi="ar-SA"/>
      </w:rPr>
    </w:lvl>
    <w:lvl w:ilvl="6" w:tplc="FFFFFFFF">
      <w:numFmt w:val="bullet"/>
      <w:lvlText w:val="•"/>
      <w:lvlJc w:val="left"/>
      <w:pPr>
        <w:ind w:left="4475" w:hanging="269"/>
      </w:pPr>
      <w:rPr>
        <w:rFonts w:hint="default"/>
        <w:lang w:val="en-US" w:eastAsia="en-US" w:bidi="ar-SA"/>
      </w:rPr>
    </w:lvl>
    <w:lvl w:ilvl="7" w:tplc="FFFFFFFF">
      <w:numFmt w:val="bullet"/>
      <w:lvlText w:val="•"/>
      <w:lvlJc w:val="left"/>
      <w:pPr>
        <w:ind w:left="5134" w:hanging="269"/>
      </w:pPr>
      <w:rPr>
        <w:rFonts w:hint="default"/>
        <w:lang w:val="en-US" w:eastAsia="en-US" w:bidi="ar-SA"/>
      </w:rPr>
    </w:lvl>
    <w:lvl w:ilvl="8" w:tplc="FFFFFFFF">
      <w:numFmt w:val="bullet"/>
      <w:lvlText w:val="•"/>
      <w:lvlJc w:val="left"/>
      <w:pPr>
        <w:ind w:left="5794" w:hanging="269"/>
      </w:pPr>
      <w:rPr>
        <w:rFonts w:hint="default"/>
        <w:lang w:val="en-US" w:eastAsia="en-US" w:bidi="ar-SA"/>
      </w:rPr>
    </w:lvl>
  </w:abstractNum>
  <w:abstractNum w:abstractNumId="19" w15:restartNumberingAfterBreak="0">
    <w:nsid w:val="5E471680"/>
    <w:multiLevelType w:val="multilevel"/>
    <w:tmpl w:val="B3AE96F0"/>
    <w:styleLink w:val="CurrentList1"/>
    <w:lvl w:ilvl="0">
      <w:start w:val="1"/>
      <w:numFmt w:val="lowerLetter"/>
      <w:lvlText w:val="%1)"/>
      <w:lvlJc w:val="left"/>
      <w:pPr>
        <w:ind w:left="536" w:hanging="360"/>
      </w:pPr>
      <w:rPr>
        <w:rFonts w:hint="default"/>
        <w:spacing w:val="-1"/>
        <w:w w:val="103"/>
        <w:sz w:val="16"/>
        <w:szCs w:val="16"/>
        <w:lang w:val="en-US" w:eastAsia="en-US" w:bidi="ar-SA"/>
      </w:rPr>
    </w:lvl>
    <w:lvl w:ilvl="1">
      <w:numFmt w:val="bullet"/>
      <w:lvlText w:val="•"/>
      <w:lvlJc w:val="left"/>
      <w:pPr>
        <w:ind w:left="997" w:hanging="269"/>
      </w:pPr>
      <w:rPr>
        <w:rFonts w:hint="default"/>
        <w:lang w:val="en-US" w:eastAsia="en-US" w:bidi="ar-SA"/>
      </w:rPr>
    </w:lvl>
    <w:lvl w:ilvl="2">
      <w:numFmt w:val="bullet"/>
      <w:lvlText w:val="•"/>
      <w:lvlJc w:val="left"/>
      <w:pPr>
        <w:ind w:left="1554" w:hanging="269"/>
      </w:pPr>
      <w:rPr>
        <w:rFonts w:hint="default"/>
        <w:lang w:val="en-US" w:eastAsia="en-US" w:bidi="ar-SA"/>
      </w:rPr>
    </w:lvl>
    <w:lvl w:ilvl="3">
      <w:numFmt w:val="bullet"/>
      <w:lvlText w:val="•"/>
      <w:lvlJc w:val="left"/>
      <w:pPr>
        <w:ind w:left="2112" w:hanging="269"/>
      </w:pPr>
      <w:rPr>
        <w:rFonts w:hint="default"/>
        <w:lang w:val="en-US" w:eastAsia="en-US" w:bidi="ar-SA"/>
      </w:rPr>
    </w:lvl>
    <w:lvl w:ilvl="4">
      <w:numFmt w:val="bullet"/>
      <w:lvlText w:val="•"/>
      <w:lvlJc w:val="left"/>
      <w:pPr>
        <w:ind w:left="2669" w:hanging="269"/>
      </w:pPr>
      <w:rPr>
        <w:rFonts w:hint="default"/>
        <w:lang w:val="en-US" w:eastAsia="en-US" w:bidi="ar-SA"/>
      </w:rPr>
    </w:lvl>
    <w:lvl w:ilvl="5">
      <w:numFmt w:val="bullet"/>
      <w:lvlText w:val="•"/>
      <w:lvlJc w:val="left"/>
      <w:pPr>
        <w:ind w:left="3227" w:hanging="269"/>
      </w:pPr>
      <w:rPr>
        <w:rFonts w:hint="default"/>
        <w:lang w:val="en-US" w:eastAsia="en-US" w:bidi="ar-SA"/>
      </w:rPr>
    </w:lvl>
    <w:lvl w:ilvl="6">
      <w:numFmt w:val="bullet"/>
      <w:lvlText w:val="•"/>
      <w:lvlJc w:val="left"/>
      <w:pPr>
        <w:ind w:left="3784" w:hanging="269"/>
      </w:pPr>
      <w:rPr>
        <w:rFonts w:hint="default"/>
        <w:lang w:val="en-US" w:eastAsia="en-US" w:bidi="ar-SA"/>
      </w:rPr>
    </w:lvl>
    <w:lvl w:ilvl="7">
      <w:numFmt w:val="bullet"/>
      <w:lvlText w:val="•"/>
      <w:lvlJc w:val="left"/>
      <w:pPr>
        <w:ind w:left="4341" w:hanging="269"/>
      </w:pPr>
      <w:rPr>
        <w:rFonts w:hint="default"/>
        <w:lang w:val="en-US" w:eastAsia="en-US" w:bidi="ar-SA"/>
      </w:rPr>
    </w:lvl>
    <w:lvl w:ilvl="8">
      <w:numFmt w:val="bullet"/>
      <w:lvlText w:val="•"/>
      <w:lvlJc w:val="left"/>
      <w:pPr>
        <w:ind w:left="4899" w:hanging="269"/>
      </w:pPr>
      <w:rPr>
        <w:rFonts w:hint="default"/>
        <w:lang w:val="en-US" w:eastAsia="en-US" w:bidi="ar-SA"/>
      </w:rPr>
    </w:lvl>
  </w:abstractNum>
  <w:abstractNum w:abstractNumId="20" w15:restartNumberingAfterBreak="0">
    <w:nsid w:val="610C5BAC"/>
    <w:multiLevelType w:val="multilevel"/>
    <w:tmpl w:val="08E46D9A"/>
    <w:styleLink w:val="CurrentList2"/>
    <w:lvl w:ilvl="0">
      <w:start w:val="1"/>
      <w:numFmt w:val="decimal"/>
      <w:lvlText w:val="%1."/>
      <w:lvlJc w:val="left"/>
      <w:pPr>
        <w:ind w:left="720" w:hanging="360"/>
      </w:pPr>
      <w:rPr>
        <w:rFonts w:hint="default"/>
        <w:spacing w:val="-1"/>
        <w:w w:val="103"/>
        <w:sz w:val="16"/>
        <w:szCs w:val="16"/>
        <w:lang w:val="en-US" w:eastAsia="en-US" w:bidi="ar-SA"/>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682A6DF0"/>
    <w:multiLevelType w:val="hybridMultilevel"/>
    <w:tmpl w:val="DC20305C"/>
    <w:lvl w:ilvl="0" w:tplc="C6CAC0A0">
      <w:numFmt w:val="bullet"/>
      <w:lvlText w:val=""/>
      <w:lvlJc w:val="left"/>
      <w:pPr>
        <w:ind w:left="445" w:hanging="268"/>
      </w:pPr>
      <w:rPr>
        <w:rFonts w:ascii="Symbol" w:eastAsia="Symbol" w:hAnsi="Symbol" w:cs="Symbol" w:hint="default"/>
        <w:w w:val="103"/>
        <w:sz w:val="16"/>
        <w:szCs w:val="16"/>
        <w:lang w:val="en-US" w:eastAsia="en-US" w:bidi="ar-SA"/>
      </w:rPr>
    </w:lvl>
    <w:lvl w:ilvl="1" w:tplc="52CAA6D2">
      <w:numFmt w:val="bullet"/>
      <w:lvlText w:val="•"/>
      <w:lvlJc w:val="left"/>
      <w:pPr>
        <w:ind w:left="997" w:hanging="268"/>
      </w:pPr>
      <w:rPr>
        <w:rFonts w:hint="default"/>
        <w:lang w:val="en-US" w:eastAsia="en-US" w:bidi="ar-SA"/>
      </w:rPr>
    </w:lvl>
    <w:lvl w:ilvl="2" w:tplc="4A5AE5FC">
      <w:numFmt w:val="bullet"/>
      <w:lvlText w:val="•"/>
      <w:lvlJc w:val="left"/>
      <w:pPr>
        <w:ind w:left="1554" w:hanging="268"/>
      </w:pPr>
      <w:rPr>
        <w:rFonts w:hint="default"/>
        <w:lang w:val="en-US" w:eastAsia="en-US" w:bidi="ar-SA"/>
      </w:rPr>
    </w:lvl>
    <w:lvl w:ilvl="3" w:tplc="A3CA2334">
      <w:numFmt w:val="bullet"/>
      <w:lvlText w:val="•"/>
      <w:lvlJc w:val="left"/>
      <w:pPr>
        <w:ind w:left="2112" w:hanging="268"/>
      </w:pPr>
      <w:rPr>
        <w:rFonts w:hint="default"/>
        <w:lang w:val="en-US" w:eastAsia="en-US" w:bidi="ar-SA"/>
      </w:rPr>
    </w:lvl>
    <w:lvl w:ilvl="4" w:tplc="0816AF2E">
      <w:numFmt w:val="bullet"/>
      <w:lvlText w:val="•"/>
      <w:lvlJc w:val="left"/>
      <w:pPr>
        <w:ind w:left="2669" w:hanging="268"/>
      </w:pPr>
      <w:rPr>
        <w:rFonts w:hint="default"/>
        <w:lang w:val="en-US" w:eastAsia="en-US" w:bidi="ar-SA"/>
      </w:rPr>
    </w:lvl>
    <w:lvl w:ilvl="5" w:tplc="232A5E70">
      <w:numFmt w:val="bullet"/>
      <w:lvlText w:val="•"/>
      <w:lvlJc w:val="left"/>
      <w:pPr>
        <w:ind w:left="3227" w:hanging="268"/>
      </w:pPr>
      <w:rPr>
        <w:rFonts w:hint="default"/>
        <w:lang w:val="en-US" w:eastAsia="en-US" w:bidi="ar-SA"/>
      </w:rPr>
    </w:lvl>
    <w:lvl w:ilvl="6" w:tplc="5AEA50E0">
      <w:numFmt w:val="bullet"/>
      <w:lvlText w:val="•"/>
      <w:lvlJc w:val="left"/>
      <w:pPr>
        <w:ind w:left="3784" w:hanging="268"/>
      </w:pPr>
      <w:rPr>
        <w:rFonts w:hint="default"/>
        <w:lang w:val="en-US" w:eastAsia="en-US" w:bidi="ar-SA"/>
      </w:rPr>
    </w:lvl>
    <w:lvl w:ilvl="7" w:tplc="163A018C">
      <w:numFmt w:val="bullet"/>
      <w:lvlText w:val="•"/>
      <w:lvlJc w:val="left"/>
      <w:pPr>
        <w:ind w:left="4341" w:hanging="268"/>
      </w:pPr>
      <w:rPr>
        <w:rFonts w:hint="default"/>
        <w:lang w:val="en-US" w:eastAsia="en-US" w:bidi="ar-SA"/>
      </w:rPr>
    </w:lvl>
    <w:lvl w:ilvl="8" w:tplc="AD0ACFD6">
      <w:numFmt w:val="bullet"/>
      <w:lvlText w:val="•"/>
      <w:lvlJc w:val="left"/>
      <w:pPr>
        <w:ind w:left="4899" w:hanging="268"/>
      </w:pPr>
      <w:rPr>
        <w:rFonts w:hint="default"/>
        <w:lang w:val="en-US" w:eastAsia="en-US" w:bidi="ar-SA"/>
      </w:rPr>
    </w:lvl>
  </w:abstractNum>
  <w:abstractNum w:abstractNumId="22" w15:restartNumberingAfterBreak="0">
    <w:nsid w:val="6B143E1A"/>
    <w:multiLevelType w:val="hybridMultilevel"/>
    <w:tmpl w:val="47ACED4A"/>
    <w:lvl w:ilvl="0" w:tplc="DDF24082">
      <w:numFmt w:val="bullet"/>
      <w:lvlText w:val=""/>
      <w:lvlJc w:val="left"/>
      <w:pPr>
        <w:ind w:left="374" w:hanging="269"/>
      </w:pPr>
      <w:rPr>
        <w:rFonts w:ascii="Symbol" w:eastAsia="Symbol" w:hAnsi="Symbol" w:cs="Symbol" w:hint="default"/>
        <w:w w:val="103"/>
        <w:sz w:val="16"/>
        <w:szCs w:val="16"/>
        <w:lang w:val="en-US" w:eastAsia="en-US" w:bidi="ar-SA"/>
      </w:rPr>
    </w:lvl>
    <w:lvl w:ilvl="1" w:tplc="21D0A09C">
      <w:numFmt w:val="bullet"/>
      <w:lvlText w:val="•"/>
      <w:lvlJc w:val="left"/>
      <w:pPr>
        <w:ind w:left="1027" w:hanging="269"/>
      </w:pPr>
      <w:rPr>
        <w:rFonts w:hint="default"/>
        <w:lang w:val="en-US" w:eastAsia="en-US" w:bidi="ar-SA"/>
      </w:rPr>
    </w:lvl>
    <w:lvl w:ilvl="2" w:tplc="0B589B74">
      <w:numFmt w:val="bullet"/>
      <w:lvlText w:val="•"/>
      <w:lvlJc w:val="left"/>
      <w:pPr>
        <w:ind w:left="1675" w:hanging="269"/>
      </w:pPr>
      <w:rPr>
        <w:rFonts w:hint="default"/>
        <w:lang w:val="en-US" w:eastAsia="en-US" w:bidi="ar-SA"/>
      </w:rPr>
    </w:lvl>
    <w:lvl w:ilvl="3" w:tplc="2006E704">
      <w:numFmt w:val="bullet"/>
      <w:lvlText w:val="•"/>
      <w:lvlJc w:val="left"/>
      <w:pPr>
        <w:ind w:left="2323" w:hanging="269"/>
      </w:pPr>
      <w:rPr>
        <w:rFonts w:hint="default"/>
        <w:lang w:val="en-US" w:eastAsia="en-US" w:bidi="ar-SA"/>
      </w:rPr>
    </w:lvl>
    <w:lvl w:ilvl="4" w:tplc="104A25CA">
      <w:numFmt w:val="bullet"/>
      <w:lvlText w:val="•"/>
      <w:lvlJc w:val="left"/>
      <w:pPr>
        <w:ind w:left="2971" w:hanging="269"/>
      </w:pPr>
      <w:rPr>
        <w:rFonts w:hint="default"/>
        <w:lang w:val="en-US" w:eastAsia="en-US" w:bidi="ar-SA"/>
      </w:rPr>
    </w:lvl>
    <w:lvl w:ilvl="5" w:tplc="404AC8E2">
      <w:numFmt w:val="bullet"/>
      <w:lvlText w:val="•"/>
      <w:lvlJc w:val="left"/>
      <w:pPr>
        <w:ind w:left="3619" w:hanging="269"/>
      </w:pPr>
      <w:rPr>
        <w:rFonts w:hint="default"/>
        <w:lang w:val="en-US" w:eastAsia="en-US" w:bidi="ar-SA"/>
      </w:rPr>
    </w:lvl>
    <w:lvl w:ilvl="6" w:tplc="26BA3130">
      <w:numFmt w:val="bullet"/>
      <w:lvlText w:val="•"/>
      <w:lvlJc w:val="left"/>
      <w:pPr>
        <w:ind w:left="4267" w:hanging="269"/>
      </w:pPr>
      <w:rPr>
        <w:rFonts w:hint="default"/>
        <w:lang w:val="en-US" w:eastAsia="en-US" w:bidi="ar-SA"/>
      </w:rPr>
    </w:lvl>
    <w:lvl w:ilvl="7" w:tplc="5E9290E4">
      <w:numFmt w:val="bullet"/>
      <w:lvlText w:val="•"/>
      <w:lvlJc w:val="left"/>
      <w:pPr>
        <w:ind w:left="4915" w:hanging="269"/>
      </w:pPr>
      <w:rPr>
        <w:rFonts w:hint="default"/>
        <w:lang w:val="en-US" w:eastAsia="en-US" w:bidi="ar-SA"/>
      </w:rPr>
    </w:lvl>
    <w:lvl w:ilvl="8" w:tplc="10C0E1E8">
      <w:numFmt w:val="bullet"/>
      <w:lvlText w:val="•"/>
      <w:lvlJc w:val="left"/>
      <w:pPr>
        <w:ind w:left="5563" w:hanging="269"/>
      </w:pPr>
      <w:rPr>
        <w:rFonts w:hint="default"/>
        <w:lang w:val="en-US" w:eastAsia="en-US" w:bidi="ar-SA"/>
      </w:rPr>
    </w:lvl>
  </w:abstractNum>
  <w:abstractNum w:abstractNumId="23" w15:restartNumberingAfterBreak="0">
    <w:nsid w:val="72AB5D1E"/>
    <w:multiLevelType w:val="hybridMultilevel"/>
    <w:tmpl w:val="0290A47E"/>
    <w:lvl w:ilvl="0" w:tplc="21D429CE">
      <w:start w:val="1"/>
      <w:numFmt w:val="lowerLetter"/>
      <w:lvlText w:val="%1)"/>
      <w:lvlJc w:val="left"/>
      <w:pPr>
        <w:ind w:left="450" w:hanging="269"/>
      </w:pPr>
      <w:rPr>
        <w:rFonts w:ascii="Arial MT" w:eastAsia="Arial MT" w:hAnsi="Arial MT" w:cs="Arial MT" w:hint="default"/>
        <w:spacing w:val="-1"/>
        <w:w w:val="103"/>
        <w:sz w:val="16"/>
        <w:szCs w:val="16"/>
        <w:lang w:val="en-US" w:eastAsia="en-US" w:bidi="ar-SA"/>
      </w:rPr>
    </w:lvl>
    <w:lvl w:ilvl="1" w:tplc="0A407C0E">
      <w:start w:val="1"/>
      <w:numFmt w:val="decimal"/>
      <w:lvlText w:val="%2."/>
      <w:lvlJc w:val="left"/>
      <w:pPr>
        <w:ind w:left="1189" w:hanging="269"/>
      </w:pPr>
      <w:rPr>
        <w:rFonts w:ascii="Arial MT" w:eastAsia="Arial MT" w:hAnsi="Arial MT" w:cs="Arial MT" w:hint="default"/>
        <w:spacing w:val="-1"/>
        <w:w w:val="103"/>
        <w:sz w:val="16"/>
        <w:szCs w:val="16"/>
        <w:lang w:val="en-US" w:eastAsia="en-US" w:bidi="ar-SA"/>
      </w:rPr>
    </w:lvl>
    <w:lvl w:ilvl="2" w:tplc="C0BEB116">
      <w:numFmt w:val="bullet"/>
      <w:lvlText w:val="•"/>
      <w:lvlJc w:val="left"/>
      <w:pPr>
        <w:ind w:left="2284" w:hanging="269"/>
      </w:pPr>
      <w:rPr>
        <w:rFonts w:hint="default"/>
        <w:lang w:val="en-US" w:eastAsia="en-US" w:bidi="ar-SA"/>
      </w:rPr>
    </w:lvl>
    <w:lvl w:ilvl="3" w:tplc="454C010A">
      <w:numFmt w:val="bullet"/>
      <w:lvlText w:val="•"/>
      <w:lvlJc w:val="left"/>
      <w:pPr>
        <w:ind w:left="3388" w:hanging="269"/>
      </w:pPr>
      <w:rPr>
        <w:rFonts w:hint="default"/>
        <w:lang w:val="en-US" w:eastAsia="en-US" w:bidi="ar-SA"/>
      </w:rPr>
    </w:lvl>
    <w:lvl w:ilvl="4" w:tplc="4B4039DC">
      <w:numFmt w:val="bullet"/>
      <w:lvlText w:val="•"/>
      <w:lvlJc w:val="left"/>
      <w:pPr>
        <w:ind w:left="4493" w:hanging="269"/>
      </w:pPr>
      <w:rPr>
        <w:rFonts w:hint="default"/>
        <w:lang w:val="en-US" w:eastAsia="en-US" w:bidi="ar-SA"/>
      </w:rPr>
    </w:lvl>
    <w:lvl w:ilvl="5" w:tplc="254E7D56">
      <w:numFmt w:val="bullet"/>
      <w:lvlText w:val="•"/>
      <w:lvlJc w:val="left"/>
      <w:pPr>
        <w:ind w:left="5597" w:hanging="269"/>
      </w:pPr>
      <w:rPr>
        <w:rFonts w:hint="default"/>
        <w:lang w:val="en-US" w:eastAsia="en-US" w:bidi="ar-SA"/>
      </w:rPr>
    </w:lvl>
    <w:lvl w:ilvl="6" w:tplc="B0A4F964">
      <w:numFmt w:val="bullet"/>
      <w:lvlText w:val="•"/>
      <w:lvlJc w:val="left"/>
      <w:pPr>
        <w:ind w:left="6702" w:hanging="269"/>
      </w:pPr>
      <w:rPr>
        <w:rFonts w:hint="default"/>
        <w:lang w:val="en-US" w:eastAsia="en-US" w:bidi="ar-SA"/>
      </w:rPr>
    </w:lvl>
    <w:lvl w:ilvl="7" w:tplc="106EB2B2">
      <w:numFmt w:val="bullet"/>
      <w:lvlText w:val="•"/>
      <w:lvlJc w:val="left"/>
      <w:pPr>
        <w:ind w:left="7806" w:hanging="269"/>
      </w:pPr>
      <w:rPr>
        <w:rFonts w:hint="default"/>
        <w:lang w:val="en-US" w:eastAsia="en-US" w:bidi="ar-SA"/>
      </w:rPr>
    </w:lvl>
    <w:lvl w:ilvl="8" w:tplc="E45EABF8">
      <w:numFmt w:val="bullet"/>
      <w:lvlText w:val="•"/>
      <w:lvlJc w:val="left"/>
      <w:pPr>
        <w:ind w:left="8911" w:hanging="269"/>
      </w:pPr>
      <w:rPr>
        <w:rFonts w:hint="default"/>
        <w:lang w:val="en-US" w:eastAsia="en-US" w:bidi="ar-SA"/>
      </w:rPr>
    </w:lvl>
  </w:abstractNum>
  <w:abstractNum w:abstractNumId="24" w15:restartNumberingAfterBreak="0">
    <w:nsid w:val="777D5781"/>
    <w:multiLevelType w:val="hybridMultilevel"/>
    <w:tmpl w:val="8C0E653E"/>
    <w:lvl w:ilvl="0" w:tplc="96DC25F2">
      <w:numFmt w:val="bullet"/>
      <w:lvlText w:val=""/>
      <w:lvlJc w:val="left"/>
      <w:pPr>
        <w:ind w:left="445" w:hanging="268"/>
      </w:pPr>
      <w:rPr>
        <w:rFonts w:ascii="Symbol" w:eastAsia="Symbol" w:hAnsi="Symbol" w:cs="Symbol" w:hint="default"/>
        <w:w w:val="103"/>
        <w:sz w:val="16"/>
        <w:szCs w:val="16"/>
        <w:lang w:val="en-US" w:eastAsia="en-US" w:bidi="ar-SA"/>
      </w:rPr>
    </w:lvl>
    <w:lvl w:ilvl="1" w:tplc="1EA284FE">
      <w:numFmt w:val="bullet"/>
      <w:lvlText w:val="•"/>
      <w:lvlJc w:val="left"/>
      <w:pPr>
        <w:ind w:left="997" w:hanging="268"/>
      </w:pPr>
      <w:rPr>
        <w:rFonts w:hint="default"/>
        <w:lang w:val="en-US" w:eastAsia="en-US" w:bidi="ar-SA"/>
      </w:rPr>
    </w:lvl>
    <w:lvl w:ilvl="2" w:tplc="9620CD60">
      <w:numFmt w:val="bullet"/>
      <w:lvlText w:val="•"/>
      <w:lvlJc w:val="left"/>
      <w:pPr>
        <w:ind w:left="1554" w:hanging="268"/>
      </w:pPr>
      <w:rPr>
        <w:rFonts w:hint="default"/>
        <w:lang w:val="en-US" w:eastAsia="en-US" w:bidi="ar-SA"/>
      </w:rPr>
    </w:lvl>
    <w:lvl w:ilvl="3" w:tplc="87204148">
      <w:numFmt w:val="bullet"/>
      <w:lvlText w:val="•"/>
      <w:lvlJc w:val="left"/>
      <w:pPr>
        <w:ind w:left="2112" w:hanging="268"/>
      </w:pPr>
      <w:rPr>
        <w:rFonts w:hint="default"/>
        <w:lang w:val="en-US" w:eastAsia="en-US" w:bidi="ar-SA"/>
      </w:rPr>
    </w:lvl>
    <w:lvl w:ilvl="4" w:tplc="CDA6D2D0">
      <w:numFmt w:val="bullet"/>
      <w:lvlText w:val="•"/>
      <w:lvlJc w:val="left"/>
      <w:pPr>
        <w:ind w:left="2669" w:hanging="268"/>
      </w:pPr>
      <w:rPr>
        <w:rFonts w:hint="default"/>
        <w:lang w:val="en-US" w:eastAsia="en-US" w:bidi="ar-SA"/>
      </w:rPr>
    </w:lvl>
    <w:lvl w:ilvl="5" w:tplc="21262E5A">
      <w:numFmt w:val="bullet"/>
      <w:lvlText w:val="•"/>
      <w:lvlJc w:val="left"/>
      <w:pPr>
        <w:ind w:left="3227" w:hanging="268"/>
      </w:pPr>
      <w:rPr>
        <w:rFonts w:hint="default"/>
        <w:lang w:val="en-US" w:eastAsia="en-US" w:bidi="ar-SA"/>
      </w:rPr>
    </w:lvl>
    <w:lvl w:ilvl="6" w:tplc="8AC8BB7E">
      <w:numFmt w:val="bullet"/>
      <w:lvlText w:val="•"/>
      <w:lvlJc w:val="left"/>
      <w:pPr>
        <w:ind w:left="3784" w:hanging="268"/>
      </w:pPr>
      <w:rPr>
        <w:rFonts w:hint="default"/>
        <w:lang w:val="en-US" w:eastAsia="en-US" w:bidi="ar-SA"/>
      </w:rPr>
    </w:lvl>
    <w:lvl w:ilvl="7" w:tplc="4A8C5958">
      <w:numFmt w:val="bullet"/>
      <w:lvlText w:val="•"/>
      <w:lvlJc w:val="left"/>
      <w:pPr>
        <w:ind w:left="4341" w:hanging="268"/>
      </w:pPr>
      <w:rPr>
        <w:rFonts w:hint="default"/>
        <w:lang w:val="en-US" w:eastAsia="en-US" w:bidi="ar-SA"/>
      </w:rPr>
    </w:lvl>
    <w:lvl w:ilvl="8" w:tplc="0492B898">
      <w:numFmt w:val="bullet"/>
      <w:lvlText w:val="•"/>
      <w:lvlJc w:val="left"/>
      <w:pPr>
        <w:ind w:left="4899" w:hanging="268"/>
      </w:pPr>
      <w:rPr>
        <w:rFonts w:hint="default"/>
        <w:lang w:val="en-US" w:eastAsia="en-US" w:bidi="ar-SA"/>
      </w:rPr>
    </w:lvl>
  </w:abstractNum>
  <w:abstractNum w:abstractNumId="25" w15:restartNumberingAfterBreak="0">
    <w:nsid w:val="78952E5D"/>
    <w:multiLevelType w:val="hybridMultilevel"/>
    <w:tmpl w:val="D41E2EE8"/>
    <w:lvl w:ilvl="0" w:tplc="BCC0B9F2">
      <w:start w:val="1"/>
      <w:numFmt w:val="decimal"/>
      <w:lvlText w:val="%1."/>
      <w:lvlJc w:val="left"/>
      <w:pPr>
        <w:ind w:left="720" w:hanging="360"/>
      </w:pPr>
      <w:rPr>
        <w:rFonts w:ascii="Calibri" w:hAnsi="Calibri" w:hint="default"/>
        <w:b w:val="0"/>
        <w:i w:val="0"/>
        <w:spacing w:val="-1"/>
        <w:w w:val="103"/>
        <w:sz w:val="22"/>
        <w:szCs w:val="16"/>
        <w:lang w:val="en-US" w:eastAsia="en-US" w:bidi="ar-SA"/>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6" w15:restartNumberingAfterBreak="0">
    <w:nsid w:val="7E8F1466"/>
    <w:multiLevelType w:val="hybridMultilevel"/>
    <w:tmpl w:val="A6FE1146"/>
    <w:lvl w:ilvl="0" w:tplc="2932C886">
      <w:start w:val="1"/>
      <w:numFmt w:val="decimal"/>
      <w:lvlText w:val="%1."/>
      <w:lvlJc w:val="left"/>
      <w:pPr>
        <w:ind w:left="652" w:hanging="269"/>
      </w:pPr>
      <w:rPr>
        <w:rFonts w:ascii="Arial MT" w:eastAsia="Arial MT" w:hAnsi="Arial MT" w:cs="Arial MT" w:hint="default"/>
        <w:spacing w:val="-1"/>
        <w:w w:val="103"/>
        <w:sz w:val="16"/>
        <w:szCs w:val="16"/>
        <w:lang w:val="en-US" w:eastAsia="en-US" w:bidi="ar-SA"/>
      </w:rPr>
    </w:lvl>
    <w:lvl w:ilvl="1" w:tplc="57D61628">
      <w:start w:val="1"/>
      <w:numFmt w:val="lowerLetter"/>
      <w:lvlText w:val="%2."/>
      <w:lvlJc w:val="left"/>
      <w:pPr>
        <w:ind w:left="1189" w:hanging="269"/>
      </w:pPr>
      <w:rPr>
        <w:rFonts w:ascii="Arial MT" w:eastAsia="Arial MT" w:hAnsi="Arial MT" w:cs="Arial MT" w:hint="default"/>
        <w:spacing w:val="-1"/>
        <w:w w:val="103"/>
        <w:sz w:val="16"/>
        <w:szCs w:val="16"/>
        <w:lang w:val="en-US" w:eastAsia="en-US" w:bidi="ar-SA"/>
      </w:rPr>
    </w:lvl>
    <w:lvl w:ilvl="2" w:tplc="6908C1EE">
      <w:start w:val="1"/>
      <w:numFmt w:val="decimal"/>
      <w:lvlText w:val="%3."/>
      <w:lvlJc w:val="left"/>
      <w:pPr>
        <w:ind w:left="1189" w:hanging="269"/>
      </w:pPr>
      <w:rPr>
        <w:rFonts w:ascii="Arial MT" w:eastAsia="Arial MT" w:hAnsi="Arial MT" w:cs="Arial MT" w:hint="default"/>
        <w:w w:val="99"/>
        <w:sz w:val="18"/>
        <w:szCs w:val="18"/>
        <w:lang w:val="en-US" w:eastAsia="en-US" w:bidi="ar-SA"/>
      </w:rPr>
    </w:lvl>
    <w:lvl w:ilvl="3" w:tplc="51221324">
      <w:numFmt w:val="bullet"/>
      <w:lvlText w:val="•"/>
      <w:lvlJc w:val="left"/>
      <w:pPr>
        <w:ind w:left="2498" w:hanging="269"/>
      </w:pPr>
      <w:rPr>
        <w:rFonts w:hint="default"/>
        <w:lang w:val="en-US" w:eastAsia="en-US" w:bidi="ar-SA"/>
      </w:rPr>
    </w:lvl>
    <w:lvl w:ilvl="4" w:tplc="8F180504">
      <w:numFmt w:val="bullet"/>
      <w:lvlText w:val="•"/>
      <w:lvlJc w:val="left"/>
      <w:pPr>
        <w:ind w:left="3157" w:hanging="269"/>
      </w:pPr>
      <w:rPr>
        <w:rFonts w:hint="default"/>
        <w:lang w:val="en-US" w:eastAsia="en-US" w:bidi="ar-SA"/>
      </w:rPr>
    </w:lvl>
    <w:lvl w:ilvl="5" w:tplc="B61CBD4A">
      <w:numFmt w:val="bullet"/>
      <w:lvlText w:val="•"/>
      <w:lvlJc w:val="left"/>
      <w:pPr>
        <w:ind w:left="3816" w:hanging="269"/>
      </w:pPr>
      <w:rPr>
        <w:rFonts w:hint="default"/>
        <w:lang w:val="en-US" w:eastAsia="en-US" w:bidi="ar-SA"/>
      </w:rPr>
    </w:lvl>
    <w:lvl w:ilvl="6" w:tplc="5DDE6C8C">
      <w:numFmt w:val="bullet"/>
      <w:lvlText w:val="•"/>
      <w:lvlJc w:val="left"/>
      <w:pPr>
        <w:ind w:left="4475" w:hanging="269"/>
      </w:pPr>
      <w:rPr>
        <w:rFonts w:hint="default"/>
        <w:lang w:val="en-US" w:eastAsia="en-US" w:bidi="ar-SA"/>
      </w:rPr>
    </w:lvl>
    <w:lvl w:ilvl="7" w:tplc="941C7F7A">
      <w:numFmt w:val="bullet"/>
      <w:lvlText w:val="•"/>
      <w:lvlJc w:val="left"/>
      <w:pPr>
        <w:ind w:left="5134" w:hanging="269"/>
      </w:pPr>
      <w:rPr>
        <w:rFonts w:hint="default"/>
        <w:lang w:val="en-US" w:eastAsia="en-US" w:bidi="ar-SA"/>
      </w:rPr>
    </w:lvl>
    <w:lvl w:ilvl="8" w:tplc="E6BC5FE6">
      <w:numFmt w:val="bullet"/>
      <w:lvlText w:val="•"/>
      <w:lvlJc w:val="left"/>
      <w:pPr>
        <w:ind w:left="5794" w:hanging="269"/>
      </w:pPr>
      <w:rPr>
        <w:rFonts w:hint="default"/>
        <w:lang w:val="en-US" w:eastAsia="en-US" w:bidi="ar-SA"/>
      </w:rPr>
    </w:lvl>
  </w:abstractNum>
  <w:abstractNum w:abstractNumId="27" w15:restartNumberingAfterBreak="0">
    <w:nsid w:val="7FCD3D13"/>
    <w:multiLevelType w:val="hybridMultilevel"/>
    <w:tmpl w:val="A5D2FE10"/>
    <w:lvl w:ilvl="0" w:tplc="33384B74">
      <w:start w:val="1"/>
      <w:numFmt w:val="decimal"/>
      <w:lvlText w:val="%1."/>
      <w:lvlJc w:val="left"/>
      <w:pPr>
        <w:ind w:left="652" w:hanging="269"/>
      </w:pPr>
      <w:rPr>
        <w:rFonts w:ascii="Arial MT" w:eastAsia="Arial MT" w:hAnsi="Arial MT" w:cs="Arial MT" w:hint="default"/>
        <w:spacing w:val="-1"/>
        <w:w w:val="103"/>
        <w:sz w:val="16"/>
        <w:szCs w:val="16"/>
        <w:lang w:val="en-US" w:eastAsia="en-US" w:bidi="ar-SA"/>
      </w:rPr>
    </w:lvl>
    <w:lvl w:ilvl="1" w:tplc="0F9E89BA">
      <w:numFmt w:val="bullet"/>
      <w:lvlText w:val="•"/>
      <w:lvlJc w:val="left"/>
      <w:pPr>
        <w:ind w:left="1307" w:hanging="269"/>
      </w:pPr>
      <w:rPr>
        <w:rFonts w:hint="default"/>
        <w:lang w:val="en-US" w:eastAsia="en-US" w:bidi="ar-SA"/>
      </w:rPr>
    </w:lvl>
    <w:lvl w:ilvl="2" w:tplc="3EA6D6E6">
      <w:numFmt w:val="bullet"/>
      <w:lvlText w:val="•"/>
      <w:lvlJc w:val="left"/>
      <w:pPr>
        <w:ind w:left="1955" w:hanging="269"/>
      </w:pPr>
      <w:rPr>
        <w:rFonts w:hint="default"/>
        <w:lang w:val="en-US" w:eastAsia="en-US" w:bidi="ar-SA"/>
      </w:rPr>
    </w:lvl>
    <w:lvl w:ilvl="3" w:tplc="C0CC085E">
      <w:numFmt w:val="bullet"/>
      <w:lvlText w:val="•"/>
      <w:lvlJc w:val="left"/>
      <w:pPr>
        <w:ind w:left="2603" w:hanging="269"/>
      </w:pPr>
      <w:rPr>
        <w:rFonts w:hint="default"/>
        <w:lang w:val="en-US" w:eastAsia="en-US" w:bidi="ar-SA"/>
      </w:rPr>
    </w:lvl>
    <w:lvl w:ilvl="4" w:tplc="7DC8CFE0">
      <w:numFmt w:val="bullet"/>
      <w:lvlText w:val="•"/>
      <w:lvlJc w:val="left"/>
      <w:pPr>
        <w:ind w:left="3251" w:hanging="269"/>
      </w:pPr>
      <w:rPr>
        <w:rFonts w:hint="default"/>
        <w:lang w:val="en-US" w:eastAsia="en-US" w:bidi="ar-SA"/>
      </w:rPr>
    </w:lvl>
    <w:lvl w:ilvl="5" w:tplc="4018596A">
      <w:numFmt w:val="bullet"/>
      <w:lvlText w:val="•"/>
      <w:lvlJc w:val="left"/>
      <w:pPr>
        <w:ind w:left="3899" w:hanging="269"/>
      </w:pPr>
      <w:rPr>
        <w:rFonts w:hint="default"/>
        <w:lang w:val="en-US" w:eastAsia="en-US" w:bidi="ar-SA"/>
      </w:rPr>
    </w:lvl>
    <w:lvl w:ilvl="6" w:tplc="B7ACF5A8">
      <w:numFmt w:val="bullet"/>
      <w:lvlText w:val="•"/>
      <w:lvlJc w:val="left"/>
      <w:pPr>
        <w:ind w:left="4547" w:hanging="269"/>
      </w:pPr>
      <w:rPr>
        <w:rFonts w:hint="default"/>
        <w:lang w:val="en-US" w:eastAsia="en-US" w:bidi="ar-SA"/>
      </w:rPr>
    </w:lvl>
    <w:lvl w:ilvl="7" w:tplc="D49CE35A">
      <w:numFmt w:val="bullet"/>
      <w:lvlText w:val="•"/>
      <w:lvlJc w:val="left"/>
      <w:pPr>
        <w:ind w:left="5195" w:hanging="269"/>
      </w:pPr>
      <w:rPr>
        <w:rFonts w:hint="default"/>
        <w:lang w:val="en-US" w:eastAsia="en-US" w:bidi="ar-SA"/>
      </w:rPr>
    </w:lvl>
    <w:lvl w:ilvl="8" w:tplc="AC40A400">
      <w:numFmt w:val="bullet"/>
      <w:lvlText w:val="•"/>
      <w:lvlJc w:val="left"/>
      <w:pPr>
        <w:ind w:left="5842" w:hanging="269"/>
      </w:pPr>
      <w:rPr>
        <w:rFonts w:hint="default"/>
        <w:lang w:val="en-US" w:eastAsia="en-US" w:bidi="ar-SA"/>
      </w:rPr>
    </w:lvl>
  </w:abstractNum>
  <w:num w:numId="1" w16cid:durableId="1087119873">
    <w:abstractNumId w:val="23"/>
  </w:num>
  <w:num w:numId="2" w16cid:durableId="604338980">
    <w:abstractNumId w:val="22"/>
  </w:num>
  <w:num w:numId="3" w16cid:durableId="1425808557">
    <w:abstractNumId w:val="26"/>
  </w:num>
  <w:num w:numId="4" w16cid:durableId="561137836">
    <w:abstractNumId w:val="13"/>
  </w:num>
  <w:num w:numId="5" w16cid:durableId="587077438">
    <w:abstractNumId w:val="2"/>
  </w:num>
  <w:num w:numId="6" w16cid:durableId="2114470690">
    <w:abstractNumId w:val="5"/>
  </w:num>
  <w:num w:numId="7" w16cid:durableId="1492022367">
    <w:abstractNumId w:val="21"/>
  </w:num>
  <w:num w:numId="8" w16cid:durableId="1249123043">
    <w:abstractNumId w:val="24"/>
  </w:num>
  <w:num w:numId="9" w16cid:durableId="265504792">
    <w:abstractNumId w:val="9"/>
  </w:num>
  <w:num w:numId="10" w16cid:durableId="1726178967">
    <w:abstractNumId w:val="12"/>
  </w:num>
  <w:num w:numId="11" w16cid:durableId="337192381">
    <w:abstractNumId w:val="3"/>
  </w:num>
  <w:num w:numId="12" w16cid:durableId="356585441">
    <w:abstractNumId w:val="15"/>
  </w:num>
  <w:num w:numId="13" w16cid:durableId="1164006511">
    <w:abstractNumId w:val="27"/>
  </w:num>
  <w:num w:numId="14" w16cid:durableId="1400248540">
    <w:abstractNumId w:val="6"/>
  </w:num>
  <w:num w:numId="15" w16cid:durableId="1302468559">
    <w:abstractNumId w:val="10"/>
  </w:num>
  <w:num w:numId="16" w16cid:durableId="1463426545">
    <w:abstractNumId w:val="7"/>
  </w:num>
  <w:num w:numId="17" w16cid:durableId="1930263232">
    <w:abstractNumId w:val="14"/>
  </w:num>
  <w:num w:numId="18" w16cid:durableId="1973516457">
    <w:abstractNumId w:val="19"/>
  </w:num>
  <w:num w:numId="19" w16cid:durableId="484276392">
    <w:abstractNumId w:val="11"/>
  </w:num>
  <w:num w:numId="20" w16cid:durableId="1569268171">
    <w:abstractNumId w:val="1"/>
  </w:num>
  <w:num w:numId="21" w16cid:durableId="2040429518">
    <w:abstractNumId w:val="20"/>
  </w:num>
  <w:num w:numId="22" w16cid:durableId="240213384">
    <w:abstractNumId w:val="4"/>
  </w:num>
  <w:num w:numId="23" w16cid:durableId="80874341">
    <w:abstractNumId w:val="17"/>
  </w:num>
  <w:num w:numId="24" w16cid:durableId="1076778450">
    <w:abstractNumId w:val="0"/>
  </w:num>
  <w:num w:numId="25" w16cid:durableId="1271622117">
    <w:abstractNumId w:val="25"/>
  </w:num>
  <w:num w:numId="26" w16cid:durableId="758411531">
    <w:abstractNumId w:val="18"/>
  </w:num>
  <w:num w:numId="27" w16cid:durableId="1274939003">
    <w:abstractNumId w:val="16"/>
  </w:num>
  <w:num w:numId="28" w16cid:durableId="331690966">
    <w:abstractNumId w:val="8"/>
  </w:num>
  <w:numIdMacAtCleanup w:val="26"/>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Micah Newman">
    <w15:presenceInfo w15:providerId="AD" w15:userId="S::Micah.Newman@alphapublishing.com::5f8b36f4-d1c1-4a0f-bc26-5dface911984"/>
  </w15:person>
  <w15:person w15:author="Chem SME 2">
    <w15:presenceInfo w15:providerId="None" w15:userId="Chem SME 2"/>
  </w15:person>
  <w15:person w15:author="Chem SME 1">
    <w15:presenceInfo w15:providerId="None" w15:userId="Chem SME 1"/>
  </w15:person>
  <w15:person w15:author="Micah Newman [2]">
    <w15:presenceInfo w15:providerId="AD" w15:userId="S::micah.newman@alphapublishing.com::5f8b36f4-d1c1-4a0f-bc26-5dface911984"/>
  </w15:person>
  <w15:person w15:author="Laura J Moin">
    <w15:presenceInfo w15:providerId="AD" w15:userId="S::laura.moin@qbslearning.com::81007095-8227-4e3a-a277-f38aebfb384b"/>
  </w15:person>
  <w15:person w15:author="Christina elAwar">
    <w15:presenceInfo w15:providerId="AD" w15:userId="S::christina.elawar@samaknowledge.com::adb4bf0a-90ea-4026-9c22-66c0dca1ca41"/>
  </w15:person>
  <w15:person w15:author="SME">
    <w15:presenceInfo w15:providerId="None" w15:userId="SM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defaultTabStop w:val="720"/>
  <w:drawingGridHorizontalSpacing w:val="110"/>
  <w:displayHorizontalDrawingGridEvery w:val="2"/>
  <w:characterSpacingControl w:val="doNotCompress"/>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9673F"/>
    <w:rsid w:val="00013366"/>
    <w:rsid w:val="00023862"/>
    <w:rsid w:val="00043687"/>
    <w:rsid w:val="00060B14"/>
    <w:rsid w:val="00063F8C"/>
    <w:rsid w:val="00065FF7"/>
    <w:rsid w:val="00076B34"/>
    <w:rsid w:val="00077DF5"/>
    <w:rsid w:val="00083321"/>
    <w:rsid w:val="000874E1"/>
    <w:rsid w:val="00091382"/>
    <w:rsid w:val="00093ADB"/>
    <w:rsid w:val="0009673F"/>
    <w:rsid w:val="000A3827"/>
    <w:rsid w:val="000A57E9"/>
    <w:rsid w:val="000A706E"/>
    <w:rsid w:val="000A7D09"/>
    <w:rsid w:val="000B7CBD"/>
    <w:rsid w:val="000C5D67"/>
    <w:rsid w:val="000C6B8C"/>
    <w:rsid w:val="000C7B30"/>
    <w:rsid w:val="000E4D7A"/>
    <w:rsid w:val="00115092"/>
    <w:rsid w:val="0011605D"/>
    <w:rsid w:val="00125E2E"/>
    <w:rsid w:val="00127627"/>
    <w:rsid w:val="0015315E"/>
    <w:rsid w:val="00156BB8"/>
    <w:rsid w:val="0016059E"/>
    <w:rsid w:val="00165BB7"/>
    <w:rsid w:val="00173697"/>
    <w:rsid w:val="0017684A"/>
    <w:rsid w:val="00177854"/>
    <w:rsid w:val="00180001"/>
    <w:rsid w:val="001856B9"/>
    <w:rsid w:val="00187568"/>
    <w:rsid w:val="00193862"/>
    <w:rsid w:val="001976C2"/>
    <w:rsid w:val="001A13E3"/>
    <w:rsid w:val="001A27AB"/>
    <w:rsid w:val="001A72CD"/>
    <w:rsid w:val="001B4EE5"/>
    <w:rsid w:val="001C0AD4"/>
    <w:rsid w:val="001C0D7A"/>
    <w:rsid w:val="001D707D"/>
    <w:rsid w:val="002031B7"/>
    <w:rsid w:val="0021248A"/>
    <w:rsid w:val="002137CE"/>
    <w:rsid w:val="002168ED"/>
    <w:rsid w:val="002251D8"/>
    <w:rsid w:val="00227C4A"/>
    <w:rsid w:val="0025070B"/>
    <w:rsid w:val="0025201A"/>
    <w:rsid w:val="002557F0"/>
    <w:rsid w:val="0026681A"/>
    <w:rsid w:val="0027144F"/>
    <w:rsid w:val="00280A17"/>
    <w:rsid w:val="002822AB"/>
    <w:rsid w:val="00282301"/>
    <w:rsid w:val="00282E63"/>
    <w:rsid w:val="00283CE5"/>
    <w:rsid w:val="00286D5C"/>
    <w:rsid w:val="002A3BB6"/>
    <w:rsid w:val="002A4AC6"/>
    <w:rsid w:val="002A52FD"/>
    <w:rsid w:val="002C3BFC"/>
    <w:rsid w:val="002E22F9"/>
    <w:rsid w:val="002E3185"/>
    <w:rsid w:val="002F2D18"/>
    <w:rsid w:val="003007E5"/>
    <w:rsid w:val="00303A6E"/>
    <w:rsid w:val="00322B1C"/>
    <w:rsid w:val="00324D2D"/>
    <w:rsid w:val="00331863"/>
    <w:rsid w:val="00333D99"/>
    <w:rsid w:val="00343045"/>
    <w:rsid w:val="00371FAE"/>
    <w:rsid w:val="00374A6D"/>
    <w:rsid w:val="00387098"/>
    <w:rsid w:val="00387C6D"/>
    <w:rsid w:val="00391D06"/>
    <w:rsid w:val="003A57BF"/>
    <w:rsid w:val="003D0BCB"/>
    <w:rsid w:val="003D3720"/>
    <w:rsid w:val="003F6F78"/>
    <w:rsid w:val="00404CA5"/>
    <w:rsid w:val="0040709C"/>
    <w:rsid w:val="00417609"/>
    <w:rsid w:val="00422E29"/>
    <w:rsid w:val="00430670"/>
    <w:rsid w:val="004417F8"/>
    <w:rsid w:val="00443A1C"/>
    <w:rsid w:val="00451C90"/>
    <w:rsid w:val="00461645"/>
    <w:rsid w:val="00462EF9"/>
    <w:rsid w:val="004842B4"/>
    <w:rsid w:val="00485DD7"/>
    <w:rsid w:val="00495930"/>
    <w:rsid w:val="004A6F54"/>
    <w:rsid w:val="004E6523"/>
    <w:rsid w:val="0051731C"/>
    <w:rsid w:val="00521301"/>
    <w:rsid w:val="00523C91"/>
    <w:rsid w:val="00525B9F"/>
    <w:rsid w:val="00532630"/>
    <w:rsid w:val="0054134F"/>
    <w:rsid w:val="00546C48"/>
    <w:rsid w:val="00553C3F"/>
    <w:rsid w:val="005712BC"/>
    <w:rsid w:val="0057678C"/>
    <w:rsid w:val="005819F0"/>
    <w:rsid w:val="00594BD0"/>
    <w:rsid w:val="005C1450"/>
    <w:rsid w:val="005C645D"/>
    <w:rsid w:val="005D01B9"/>
    <w:rsid w:val="005E2185"/>
    <w:rsid w:val="005E3CB0"/>
    <w:rsid w:val="005E46B9"/>
    <w:rsid w:val="005F6416"/>
    <w:rsid w:val="00610A46"/>
    <w:rsid w:val="00617EFB"/>
    <w:rsid w:val="00641F8C"/>
    <w:rsid w:val="00663C91"/>
    <w:rsid w:val="00667318"/>
    <w:rsid w:val="00670DF4"/>
    <w:rsid w:val="006721BE"/>
    <w:rsid w:val="0067266D"/>
    <w:rsid w:val="0067585A"/>
    <w:rsid w:val="00686F6A"/>
    <w:rsid w:val="006A2951"/>
    <w:rsid w:val="006A403B"/>
    <w:rsid w:val="006A6112"/>
    <w:rsid w:val="006B437A"/>
    <w:rsid w:val="006B59EC"/>
    <w:rsid w:val="006C7FE2"/>
    <w:rsid w:val="006D2FA0"/>
    <w:rsid w:val="006E2B72"/>
    <w:rsid w:val="006F3891"/>
    <w:rsid w:val="006F7618"/>
    <w:rsid w:val="0070422E"/>
    <w:rsid w:val="0070707B"/>
    <w:rsid w:val="007106F1"/>
    <w:rsid w:val="00710F7E"/>
    <w:rsid w:val="00714E4A"/>
    <w:rsid w:val="00716190"/>
    <w:rsid w:val="00726290"/>
    <w:rsid w:val="0072702B"/>
    <w:rsid w:val="007365D4"/>
    <w:rsid w:val="00743E00"/>
    <w:rsid w:val="00746403"/>
    <w:rsid w:val="00750EE6"/>
    <w:rsid w:val="00756F38"/>
    <w:rsid w:val="007623A9"/>
    <w:rsid w:val="00765892"/>
    <w:rsid w:val="00775E3C"/>
    <w:rsid w:val="00777389"/>
    <w:rsid w:val="00783FDA"/>
    <w:rsid w:val="00785976"/>
    <w:rsid w:val="00786122"/>
    <w:rsid w:val="00790A62"/>
    <w:rsid w:val="007974B7"/>
    <w:rsid w:val="007B3D0F"/>
    <w:rsid w:val="007B5506"/>
    <w:rsid w:val="007C2C3E"/>
    <w:rsid w:val="007C69E9"/>
    <w:rsid w:val="007C6BC2"/>
    <w:rsid w:val="007D2790"/>
    <w:rsid w:val="007D4829"/>
    <w:rsid w:val="007E2EE8"/>
    <w:rsid w:val="007F1F9D"/>
    <w:rsid w:val="007F53EC"/>
    <w:rsid w:val="008131CE"/>
    <w:rsid w:val="0082782B"/>
    <w:rsid w:val="008475D2"/>
    <w:rsid w:val="00853E86"/>
    <w:rsid w:val="0085505E"/>
    <w:rsid w:val="0086315E"/>
    <w:rsid w:val="008655A3"/>
    <w:rsid w:val="00865652"/>
    <w:rsid w:val="00880C21"/>
    <w:rsid w:val="00891FF9"/>
    <w:rsid w:val="00892C2A"/>
    <w:rsid w:val="008A1B97"/>
    <w:rsid w:val="008A5311"/>
    <w:rsid w:val="008C057F"/>
    <w:rsid w:val="008C12C7"/>
    <w:rsid w:val="008C1573"/>
    <w:rsid w:val="008C3C7D"/>
    <w:rsid w:val="008C6462"/>
    <w:rsid w:val="00905260"/>
    <w:rsid w:val="0090572D"/>
    <w:rsid w:val="00910B24"/>
    <w:rsid w:val="00917C5C"/>
    <w:rsid w:val="0092657D"/>
    <w:rsid w:val="00940B7E"/>
    <w:rsid w:val="009457B5"/>
    <w:rsid w:val="009466C5"/>
    <w:rsid w:val="00951423"/>
    <w:rsid w:val="00951BE8"/>
    <w:rsid w:val="009605E3"/>
    <w:rsid w:val="00960AB4"/>
    <w:rsid w:val="00962169"/>
    <w:rsid w:val="0097116F"/>
    <w:rsid w:val="00975CFE"/>
    <w:rsid w:val="009804AD"/>
    <w:rsid w:val="009821F0"/>
    <w:rsid w:val="00982C2E"/>
    <w:rsid w:val="00987147"/>
    <w:rsid w:val="00996327"/>
    <w:rsid w:val="009A0640"/>
    <w:rsid w:val="009C425B"/>
    <w:rsid w:val="009C7E59"/>
    <w:rsid w:val="009E1587"/>
    <w:rsid w:val="009E69EC"/>
    <w:rsid w:val="009F4134"/>
    <w:rsid w:val="00A0089A"/>
    <w:rsid w:val="00A01B1D"/>
    <w:rsid w:val="00A06386"/>
    <w:rsid w:val="00A07B33"/>
    <w:rsid w:val="00A15F4E"/>
    <w:rsid w:val="00A174BA"/>
    <w:rsid w:val="00A24FF2"/>
    <w:rsid w:val="00A52D3B"/>
    <w:rsid w:val="00A544F1"/>
    <w:rsid w:val="00A66B27"/>
    <w:rsid w:val="00A66BDB"/>
    <w:rsid w:val="00A720FB"/>
    <w:rsid w:val="00A72794"/>
    <w:rsid w:val="00A87B5D"/>
    <w:rsid w:val="00A91BD7"/>
    <w:rsid w:val="00AB1563"/>
    <w:rsid w:val="00AB4440"/>
    <w:rsid w:val="00AB5BEA"/>
    <w:rsid w:val="00AD0D01"/>
    <w:rsid w:val="00AD0D6A"/>
    <w:rsid w:val="00AE13C1"/>
    <w:rsid w:val="00B004BF"/>
    <w:rsid w:val="00B03149"/>
    <w:rsid w:val="00B11367"/>
    <w:rsid w:val="00B14365"/>
    <w:rsid w:val="00B17674"/>
    <w:rsid w:val="00B21043"/>
    <w:rsid w:val="00B27AE6"/>
    <w:rsid w:val="00B40112"/>
    <w:rsid w:val="00B42411"/>
    <w:rsid w:val="00B468A4"/>
    <w:rsid w:val="00B727F7"/>
    <w:rsid w:val="00B74A81"/>
    <w:rsid w:val="00B75721"/>
    <w:rsid w:val="00B809A6"/>
    <w:rsid w:val="00B924C1"/>
    <w:rsid w:val="00B9798D"/>
    <w:rsid w:val="00BA20C5"/>
    <w:rsid w:val="00BB540B"/>
    <w:rsid w:val="00BC18DB"/>
    <w:rsid w:val="00BD0BCD"/>
    <w:rsid w:val="00BD1900"/>
    <w:rsid w:val="00BE5D90"/>
    <w:rsid w:val="00BF2635"/>
    <w:rsid w:val="00BF65D4"/>
    <w:rsid w:val="00C125A0"/>
    <w:rsid w:val="00C169A2"/>
    <w:rsid w:val="00C17758"/>
    <w:rsid w:val="00C27E65"/>
    <w:rsid w:val="00C344E6"/>
    <w:rsid w:val="00C41E90"/>
    <w:rsid w:val="00C45CA6"/>
    <w:rsid w:val="00C51AE3"/>
    <w:rsid w:val="00C6423F"/>
    <w:rsid w:val="00C6579B"/>
    <w:rsid w:val="00C702F7"/>
    <w:rsid w:val="00C817E1"/>
    <w:rsid w:val="00C82A91"/>
    <w:rsid w:val="00C8415E"/>
    <w:rsid w:val="00C9026C"/>
    <w:rsid w:val="00C92157"/>
    <w:rsid w:val="00CA4E00"/>
    <w:rsid w:val="00CD30FD"/>
    <w:rsid w:val="00CE68B7"/>
    <w:rsid w:val="00CF2883"/>
    <w:rsid w:val="00D025F1"/>
    <w:rsid w:val="00D23DC4"/>
    <w:rsid w:val="00D34F3B"/>
    <w:rsid w:val="00D44334"/>
    <w:rsid w:val="00D47B03"/>
    <w:rsid w:val="00D50844"/>
    <w:rsid w:val="00D51BFE"/>
    <w:rsid w:val="00D85A20"/>
    <w:rsid w:val="00DA3678"/>
    <w:rsid w:val="00DB57EA"/>
    <w:rsid w:val="00DB6762"/>
    <w:rsid w:val="00DB7F23"/>
    <w:rsid w:val="00DE5362"/>
    <w:rsid w:val="00DF265D"/>
    <w:rsid w:val="00DF41EA"/>
    <w:rsid w:val="00E006A0"/>
    <w:rsid w:val="00E0084F"/>
    <w:rsid w:val="00E0335F"/>
    <w:rsid w:val="00E03F84"/>
    <w:rsid w:val="00E05711"/>
    <w:rsid w:val="00E15D7B"/>
    <w:rsid w:val="00E16230"/>
    <w:rsid w:val="00E25EF3"/>
    <w:rsid w:val="00E275D5"/>
    <w:rsid w:val="00E3052F"/>
    <w:rsid w:val="00E40978"/>
    <w:rsid w:val="00E417E4"/>
    <w:rsid w:val="00E421DA"/>
    <w:rsid w:val="00E43009"/>
    <w:rsid w:val="00E46B66"/>
    <w:rsid w:val="00E478E2"/>
    <w:rsid w:val="00E53B2C"/>
    <w:rsid w:val="00E65810"/>
    <w:rsid w:val="00E66451"/>
    <w:rsid w:val="00E70F50"/>
    <w:rsid w:val="00E7196A"/>
    <w:rsid w:val="00E7777C"/>
    <w:rsid w:val="00E83712"/>
    <w:rsid w:val="00E92BFD"/>
    <w:rsid w:val="00E931A6"/>
    <w:rsid w:val="00E95495"/>
    <w:rsid w:val="00E963E3"/>
    <w:rsid w:val="00E96680"/>
    <w:rsid w:val="00EA13DD"/>
    <w:rsid w:val="00EA584D"/>
    <w:rsid w:val="00EA6D41"/>
    <w:rsid w:val="00EB469B"/>
    <w:rsid w:val="00EB6AA4"/>
    <w:rsid w:val="00EC50C3"/>
    <w:rsid w:val="00EC5588"/>
    <w:rsid w:val="00ED090C"/>
    <w:rsid w:val="00ED1CF6"/>
    <w:rsid w:val="00ED4F21"/>
    <w:rsid w:val="00EE0316"/>
    <w:rsid w:val="00EE2161"/>
    <w:rsid w:val="00EE7CC8"/>
    <w:rsid w:val="00F05765"/>
    <w:rsid w:val="00F17B49"/>
    <w:rsid w:val="00F26C79"/>
    <w:rsid w:val="00F27043"/>
    <w:rsid w:val="00F3303E"/>
    <w:rsid w:val="00F437EF"/>
    <w:rsid w:val="00F459FA"/>
    <w:rsid w:val="00F47F7E"/>
    <w:rsid w:val="00F510A6"/>
    <w:rsid w:val="00F51B6C"/>
    <w:rsid w:val="00F53D3C"/>
    <w:rsid w:val="00F56321"/>
    <w:rsid w:val="00F62A55"/>
    <w:rsid w:val="00F64E0C"/>
    <w:rsid w:val="00F753FA"/>
    <w:rsid w:val="00F86DCD"/>
    <w:rsid w:val="00F878A5"/>
    <w:rsid w:val="00F91739"/>
    <w:rsid w:val="00FA0916"/>
    <w:rsid w:val="00FA0EFD"/>
    <w:rsid w:val="00FA50E7"/>
    <w:rsid w:val="00FB34D8"/>
    <w:rsid w:val="00FB42AB"/>
    <w:rsid w:val="00FB6FD9"/>
    <w:rsid w:val="00FC1617"/>
    <w:rsid w:val="00FC17DB"/>
    <w:rsid w:val="00FC3308"/>
    <w:rsid w:val="00FC46E0"/>
    <w:rsid w:val="00FC4970"/>
    <w:rsid w:val="00FD0A8B"/>
    <w:rsid w:val="00FD59D5"/>
    <w:rsid w:val="00FE1721"/>
    <w:rsid w:val="00FE5196"/>
    <w:rsid w:val="00FE6B2F"/>
    <w:rsid w:val="00FF0375"/>
    <w:rsid w:val="00FF74E5"/>
    <w:rsid w:val="0380A996"/>
    <w:rsid w:val="047D76C1"/>
    <w:rsid w:val="0A9831BE"/>
    <w:rsid w:val="0B6C58CE"/>
    <w:rsid w:val="0D91E748"/>
    <w:rsid w:val="0F36F2A8"/>
    <w:rsid w:val="0F3E8982"/>
    <w:rsid w:val="104228F9"/>
    <w:rsid w:val="11877AB2"/>
    <w:rsid w:val="128C5536"/>
    <w:rsid w:val="15B4F9B8"/>
    <w:rsid w:val="1775AB1B"/>
    <w:rsid w:val="1C07FFD3"/>
    <w:rsid w:val="1C4EB13E"/>
    <w:rsid w:val="1E19958F"/>
    <w:rsid w:val="21BA127D"/>
    <w:rsid w:val="21C69BFB"/>
    <w:rsid w:val="22039764"/>
    <w:rsid w:val="2227CC6F"/>
    <w:rsid w:val="2460DD11"/>
    <w:rsid w:val="24B3FD88"/>
    <w:rsid w:val="26BB782F"/>
    <w:rsid w:val="26CEB1BE"/>
    <w:rsid w:val="2747CE8F"/>
    <w:rsid w:val="27494862"/>
    <w:rsid w:val="27C3EF39"/>
    <w:rsid w:val="2883D25B"/>
    <w:rsid w:val="293086E7"/>
    <w:rsid w:val="2B14F1C9"/>
    <w:rsid w:val="2D709D24"/>
    <w:rsid w:val="31E849F5"/>
    <w:rsid w:val="37D5D656"/>
    <w:rsid w:val="37FAB749"/>
    <w:rsid w:val="382FAC9A"/>
    <w:rsid w:val="3A61E59A"/>
    <w:rsid w:val="3A7642F2"/>
    <w:rsid w:val="3AEB17C8"/>
    <w:rsid w:val="3E3417AB"/>
    <w:rsid w:val="3FBF9563"/>
    <w:rsid w:val="40BCBB84"/>
    <w:rsid w:val="43621337"/>
    <w:rsid w:val="49F84B8F"/>
    <w:rsid w:val="4EAD7AF3"/>
    <w:rsid w:val="4FB91845"/>
    <w:rsid w:val="5031B0C4"/>
    <w:rsid w:val="51326C54"/>
    <w:rsid w:val="517DB5DB"/>
    <w:rsid w:val="5222D704"/>
    <w:rsid w:val="523DB7F1"/>
    <w:rsid w:val="52D9ACDC"/>
    <w:rsid w:val="543A48B4"/>
    <w:rsid w:val="568488E8"/>
    <w:rsid w:val="5708E267"/>
    <w:rsid w:val="5709493B"/>
    <w:rsid w:val="577870DB"/>
    <w:rsid w:val="578B2B15"/>
    <w:rsid w:val="593AEA77"/>
    <w:rsid w:val="5CA7DDF2"/>
    <w:rsid w:val="5D73D10C"/>
    <w:rsid w:val="5F0AED17"/>
    <w:rsid w:val="60A924FE"/>
    <w:rsid w:val="61FB79CA"/>
    <w:rsid w:val="624F4550"/>
    <w:rsid w:val="625FAF53"/>
    <w:rsid w:val="63FEE761"/>
    <w:rsid w:val="64941546"/>
    <w:rsid w:val="658F0B69"/>
    <w:rsid w:val="659AE080"/>
    <w:rsid w:val="65B0EF60"/>
    <w:rsid w:val="669AF888"/>
    <w:rsid w:val="66C3AF97"/>
    <w:rsid w:val="6745291E"/>
    <w:rsid w:val="679CEF62"/>
    <w:rsid w:val="6BECED6E"/>
    <w:rsid w:val="6CD9850A"/>
    <w:rsid w:val="70281A59"/>
    <w:rsid w:val="73B6EAB9"/>
    <w:rsid w:val="74366267"/>
    <w:rsid w:val="762F6AC8"/>
    <w:rsid w:val="788E5B55"/>
    <w:rsid w:val="7A2BCB1E"/>
    <w:rsid w:val="7A86C71F"/>
    <w:rsid w:val="7AE73BA0"/>
    <w:rsid w:val="7C785110"/>
    <w:rsid w:val="7CF150D1"/>
    <w:rsid w:val="7E89026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4B6D16"/>
  <w15:docId w15:val="{778871DD-EA9E-494F-9A41-DCC23EB34B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13E3"/>
    <w:pPr>
      <w:widowControl/>
      <w:autoSpaceDE/>
      <w:autoSpaceDN/>
    </w:pPr>
    <w:rPr>
      <w:rFonts w:ascii="Times New Roman" w:eastAsia="Times New Roman" w:hAnsi="Times New Roman" w:cs="Times New Roman"/>
      <w:sz w:val="24"/>
      <w:szCs w:val="24"/>
    </w:rPr>
  </w:style>
  <w:style w:type="paragraph" w:styleId="Heading1">
    <w:name w:val="heading 1"/>
    <w:basedOn w:val="Normal"/>
    <w:uiPriority w:val="9"/>
    <w:qFormat/>
    <w:pPr>
      <w:spacing w:before="97"/>
      <w:ind w:left="114"/>
      <w:outlineLvl w:val="0"/>
    </w:pPr>
    <w:rPr>
      <w:sz w:val="29"/>
      <w:szCs w:val="29"/>
    </w:rPr>
  </w:style>
  <w:style w:type="paragraph" w:styleId="Heading2">
    <w:name w:val="heading 2"/>
    <w:basedOn w:val="Normal"/>
    <w:link w:val="Heading2Char"/>
    <w:uiPriority w:val="9"/>
    <w:unhideWhenUsed/>
    <w:qFormat/>
    <w:pPr>
      <w:ind w:left="114"/>
      <w:outlineLvl w:val="1"/>
    </w:pPr>
  </w:style>
  <w:style w:type="paragraph" w:styleId="Heading3">
    <w:name w:val="heading 3"/>
    <w:basedOn w:val="Normal"/>
    <w:uiPriority w:val="9"/>
    <w:unhideWhenUsed/>
    <w:qFormat/>
    <w:pPr>
      <w:ind w:left="114"/>
      <w:outlineLvl w:val="2"/>
    </w:pPr>
    <w:rPr>
      <w:sz w:val="20"/>
      <w:szCs w:val="20"/>
    </w:rPr>
  </w:style>
  <w:style w:type="paragraph" w:styleId="Heading4">
    <w:name w:val="heading 4"/>
    <w:basedOn w:val="Normal"/>
    <w:uiPriority w:val="9"/>
    <w:unhideWhenUsed/>
    <w:qFormat/>
    <w:pPr>
      <w:ind w:left="114"/>
      <w:outlineLvl w:val="3"/>
    </w:pPr>
    <w:rPr>
      <w:sz w:val="18"/>
      <w:szCs w:val="18"/>
    </w:rPr>
  </w:style>
  <w:style w:type="paragraph" w:styleId="Heading5">
    <w:name w:val="heading 5"/>
    <w:basedOn w:val="Normal"/>
    <w:uiPriority w:val="9"/>
    <w:unhideWhenUsed/>
    <w:qFormat/>
    <w:pPr>
      <w:ind w:left="652" w:hanging="269"/>
      <w:outlineLvl w:val="4"/>
    </w:pPr>
    <w:rPr>
      <w:rFonts w:ascii="Arial" w:eastAsia="Arial" w:hAnsi="Arial" w:cs="Arial"/>
      <w:b/>
      <w:bCs/>
      <w:sz w:val="16"/>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sz w:val="16"/>
      <w:szCs w:val="16"/>
    </w:rPr>
  </w:style>
  <w:style w:type="paragraph" w:styleId="ListParagraph">
    <w:name w:val="List Paragraph"/>
    <w:basedOn w:val="Normal"/>
    <w:uiPriority w:val="34"/>
    <w:qFormat/>
    <w:pPr>
      <w:ind w:left="1189" w:hanging="269"/>
    </w:pPr>
  </w:style>
  <w:style w:type="paragraph" w:customStyle="1" w:styleId="TableParagraph">
    <w:name w:val="Table Paragraph"/>
    <w:basedOn w:val="Normal"/>
    <w:uiPriority w:val="1"/>
    <w:qFormat/>
    <w:pPr>
      <w:ind w:left="81"/>
    </w:pPr>
  </w:style>
  <w:style w:type="character" w:styleId="CommentReference">
    <w:name w:val="annotation reference"/>
    <w:basedOn w:val="DefaultParagraphFont"/>
    <w:uiPriority w:val="99"/>
    <w:semiHidden/>
    <w:unhideWhenUsed/>
    <w:rsid w:val="00532630"/>
    <w:rPr>
      <w:sz w:val="16"/>
      <w:szCs w:val="16"/>
    </w:rPr>
  </w:style>
  <w:style w:type="paragraph" w:styleId="CommentText">
    <w:name w:val="annotation text"/>
    <w:basedOn w:val="Normal"/>
    <w:link w:val="CommentTextChar"/>
    <w:uiPriority w:val="99"/>
    <w:unhideWhenUsed/>
    <w:rsid w:val="00532630"/>
    <w:rPr>
      <w:sz w:val="20"/>
      <w:szCs w:val="20"/>
    </w:rPr>
  </w:style>
  <w:style w:type="character" w:customStyle="1" w:styleId="CommentTextChar">
    <w:name w:val="Comment Text Char"/>
    <w:basedOn w:val="DefaultParagraphFont"/>
    <w:link w:val="CommentText"/>
    <w:uiPriority w:val="99"/>
    <w:rsid w:val="00532630"/>
    <w:rPr>
      <w:rFonts w:ascii="Arial MT" w:eastAsia="Arial MT" w:hAnsi="Arial MT" w:cs="Arial MT"/>
      <w:sz w:val="20"/>
      <w:szCs w:val="20"/>
    </w:rPr>
  </w:style>
  <w:style w:type="paragraph" w:styleId="CommentSubject">
    <w:name w:val="annotation subject"/>
    <w:basedOn w:val="CommentText"/>
    <w:next w:val="CommentText"/>
    <w:link w:val="CommentSubjectChar"/>
    <w:uiPriority w:val="99"/>
    <w:semiHidden/>
    <w:unhideWhenUsed/>
    <w:rsid w:val="00532630"/>
    <w:rPr>
      <w:b/>
      <w:bCs/>
    </w:rPr>
  </w:style>
  <w:style w:type="character" w:customStyle="1" w:styleId="CommentSubjectChar">
    <w:name w:val="Comment Subject Char"/>
    <w:basedOn w:val="CommentTextChar"/>
    <w:link w:val="CommentSubject"/>
    <w:uiPriority w:val="99"/>
    <w:semiHidden/>
    <w:rsid w:val="00532630"/>
    <w:rPr>
      <w:rFonts w:ascii="Arial MT" w:eastAsia="Arial MT" w:hAnsi="Arial MT" w:cs="Arial MT"/>
      <w:b/>
      <w:bCs/>
      <w:sz w:val="20"/>
      <w:szCs w:val="20"/>
    </w:rPr>
  </w:style>
  <w:style w:type="paragraph" w:styleId="BalloonText">
    <w:name w:val="Balloon Text"/>
    <w:basedOn w:val="Normal"/>
    <w:link w:val="BalloonTextChar"/>
    <w:uiPriority w:val="99"/>
    <w:semiHidden/>
    <w:unhideWhenUsed/>
    <w:rsid w:val="00532630"/>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32630"/>
    <w:rPr>
      <w:rFonts w:ascii="Segoe UI" w:eastAsia="Arial MT" w:hAnsi="Segoe UI" w:cs="Segoe UI"/>
      <w:sz w:val="18"/>
      <w:szCs w:val="18"/>
    </w:rPr>
  </w:style>
  <w:style w:type="paragraph" w:styleId="Revision">
    <w:name w:val="Revision"/>
    <w:hidden/>
    <w:uiPriority w:val="99"/>
    <w:semiHidden/>
    <w:rsid w:val="0086315E"/>
    <w:pPr>
      <w:widowControl/>
      <w:autoSpaceDE/>
      <w:autoSpaceDN/>
    </w:pPr>
    <w:rPr>
      <w:rFonts w:ascii="Arial MT" w:eastAsia="Arial MT" w:hAnsi="Arial MT" w:cs="Arial MT"/>
    </w:rPr>
  </w:style>
  <w:style w:type="paragraph" w:styleId="NoSpacing">
    <w:name w:val="No Spacing"/>
    <w:uiPriority w:val="1"/>
    <w:qFormat/>
    <w:rsid w:val="002251D8"/>
    <w:rPr>
      <w:rFonts w:ascii="Arial MT" w:eastAsia="Arial MT" w:hAnsi="Arial MT" w:cs="Arial MT"/>
    </w:rPr>
  </w:style>
  <w:style w:type="character" w:customStyle="1" w:styleId="Heading2Char">
    <w:name w:val="Heading 2 Char"/>
    <w:basedOn w:val="DefaultParagraphFont"/>
    <w:link w:val="Heading2"/>
    <w:uiPriority w:val="9"/>
    <w:rsid w:val="00EE2161"/>
    <w:rPr>
      <w:rFonts w:ascii="Arial MT" w:eastAsia="Arial MT" w:hAnsi="Arial MT" w:cs="Arial MT"/>
      <w:sz w:val="24"/>
      <w:szCs w:val="24"/>
    </w:rPr>
  </w:style>
  <w:style w:type="character" w:customStyle="1" w:styleId="BodyTextChar">
    <w:name w:val="Body Text Char"/>
    <w:basedOn w:val="DefaultParagraphFont"/>
    <w:link w:val="BodyText"/>
    <w:uiPriority w:val="1"/>
    <w:rsid w:val="00EE2161"/>
    <w:rPr>
      <w:rFonts w:ascii="Arial MT" w:eastAsia="Arial MT" w:hAnsi="Arial MT" w:cs="Arial MT"/>
      <w:sz w:val="16"/>
      <w:szCs w:val="16"/>
    </w:rPr>
  </w:style>
  <w:style w:type="character" w:customStyle="1" w:styleId="TitleChar">
    <w:name w:val="Title Char"/>
    <w:basedOn w:val="DefaultParagraphFont"/>
    <w:link w:val="Title"/>
    <w:uiPriority w:val="10"/>
    <w:rsid w:val="00E7777C"/>
    <w:rPr>
      <w:rFonts w:asciiTheme="majorHAnsi" w:eastAsiaTheme="majorEastAsia" w:hAnsiTheme="majorHAnsi" w:cstheme="majorBidi"/>
      <w:spacing w:val="-10"/>
      <w:kern w:val="28"/>
      <w:sz w:val="56"/>
      <w:szCs w:val="56"/>
    </w:rPr>
  </w:style>
  <w:style w:type="paragraph" w:styleId="Title">
    <w:name w:val="Title"/>
    <w:basedOn w:val="Normal"/>
    <w:next w:val="Normal"/>
    <w:link w:val="TitleChar"/>
    <w:uiPriority w:val="10"/>
    <w:qFormat/>
    <w:rsid w:val="00E7777C"/>
    <w:pPr>
      <w:spacing w:after="80"/>
      <w:contextualSpacing/>
    </w:pPr>
    <w:rPr>
      <w:rFonts w:asciiTheme="majorHAnsi" w:eastAsiaTheme="majorEastAsia" w:hAnsiTheme="majorHAnsi" w:cstheme="majorBidi"/>
      <w:spacing w:val="-10"/>
      <w:kern w:val="28"/>
      <w:sz w:val="56"/>
      <w:szCs w:val="56"/>
    </w:rPr>
  </w:style>
  <w:style w:type="character" w:customStyle="1" w:styleId="TitleChar1">
    <w:name w:val="Title Char1"/>
    <w:basedOn w:val="DefaultParagraphFont"/>
    <w:uiPriority w:val="10"/>
    <w:rsid w:val="00E7777C"/>
    <w:rPr>
      <w:rFonts w:asciiTheme="majorHAnsi" w:eastAsiaTheme="majorEastAsia" w:hAnsiTheme="majorHAnsi" w:cstheme="majorBidi"/>
      <w:spacing w:val="-10"/>
      <w:kern w:val="28"/>
      <w:sz w:val="56"/>
      <w:szCs w:val="56"/>
    </w:rPr>
  </w:style>
  <w:style w:type="paragraph" w:styleId="NormalWeb">
    <w:name w:val="Normal (Web)"/>
    <w:basedOn w:val="Normal"/>
    <w:uiPriority w:val="99"/>
    <w:unhideWhenUsed/>
    <w:rsid w:val="00853E86"/>
    <w:pPr>
      <w:spacing w:before="100" w:beforeAutospacing="1" w:after="100" w:afterAutospacing="1"/>
    </w:pPr>
  </w:style>
  <w:style w:type="numbering" w:customStyle="1" w:styleId="CurrentList1">
    <w:name w:val="Current List1"/>
    <w:uiPriority w:val="99"/>
    <w:rsid w:val="00C817E1"/>
    <w:pPr>
      <w:numPr>
        <w:numId w:val="18"/>
      </w:numPr>
    </w:pPr>
  </w:style>
  <w:style w:type="table" w:styleId="TableGrid">
    <w:name w:val="Table Grid"/>
    <w:basedOn w:val="TableNormal"/>
    <w:uiPriority w:val="39"/>
    <w:rsid w:val="00F917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CurrentList2">
    <w:name w:val="Current List2"/>
    <w:uiPriority w:val="99"/>
    <w:rsid w:val="00F91739"/>
    <w:pPr>
      <w:numPr>
        <w:numId w:val="21"/>
      </w:numPr>
    </w:pPr>
  </w:style>
  <w:style w:type="numbering" w:customStyle="1" w:styleId="CurrentList3">
    <w:name w:val="Current List3"/>
    <w:uiPriority w:val="99"/>
    <w:rsid w:val="00F91739"/>
    <w:pPr>
      <w:numPr>
        <w:numId w:val="22"/>
      </w:numPr>
    </w:pPr>
  </w:style>
  <w:style w:type="numbering" w:customStyle="1" w:styleId="CurrentList4">
    <w:name w:val="Current List4"/>
    <w:uiPriority w:val="99"/>
    <w:rsid w:val="00F91739"/>
    <w:pPr>
      <w:numPr>
        <w:numId w:val="23"/>
      </w:numPr>
    </w:pPr>
  </w:style>
  <w:style w:type="character" w:styleId="Strong">
    <w:name w:val="Strong"/>
    <w:basedOn w:val="DefaultParagraphFont"/>
    <w:uiPriority w:val="22"/>
    <w:qFormat/>
    <w:rsid w:val="001A13E3"/>
    <w:rPr>
      <w:b/>
      <w:bCs/>
    </w:rPr>
  </w:style>
  <w:style w:type="paragraph" w:customStyle="1" w:styleId="Default">
    <w:name w:val="Default"/>
    <w:rsid w:val="00BA20C5"/>
    <w:pPr>
      <w:widowControl/>
      <w:adjustRightInd w:val="0"/>
    </w:pPr>
    <w:rPr>
      <w:rFonts w:ascii="Times New Roman" w:hAnsi="Times New Roman" w:cs="Times New Roman"/>
      <w:color w:val="000000"/>
      <w:sz w:val="24"/>
      <w:szCs w:val="24"/>
    </w:rPr>
  </w:style>
  <w:style w:type="character" w:styleId="Emphasis">
    <w:name w:val="Emphasis"/>
    <w:basedOn w:val="DefaultParagraphFont"/>
    <w:uiPriority w:val="20"/>
    <w:qFormat/>
    <w:rsid w:val="00B75721"/>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37477118">
      <w:bodyDiv w:val="1"/>
      <w:marLeft w:val="0"/>
      <w:marRight w:val="0"/>
      <w:marTop w:val="0"/>
      <w:marBottom w:val="0"/>
      <w:divBdr>
        <w:top w:val="none" w:sz="0" w:space="0" w:color="auto"/>
        <w:left w:val="none" w:sz="0" w:space="0" w:color="auto"/>
        <w:bottom w:val="none" w:sz="0" w:space="0" w:color="auto"/>
        <w:right w:val="none" w:sz="0" w:space="0" w:color="auto"/>
      </w:divBdr>
    </w:div>
    <w:div w:id="587545403">
      <w:bodyDiv w:val="1"/>
      <w:marLeft w:val="0"/>
      <w:marRight w:val="0"/>
      <w:marTop w:val="0"/>
      <w:marBottom w:val="0"/>
      <w:divBdr>
        <w:top w:val="none" w:sz="0" w:space="0" w:color="auto"/>
        <w:left w:val="none" w:sz="0" w:space="0" w:color="auto"/>
        <w:bottom w:val="none" w:sz="0" w:space="0" w:color="auto"/>
        <w:right w:val="none" w:sz="0" w:space="0" w:color="auto"/>
      </w:divBdr>
    </w:div>
    <w:div w:id="1417629158">
      <w:bodyDiv w:val="1"/>
      <w:marLeft w:val="0"/>
      <w:marRight w:val="0"/>
      <w:marTop w:val="0"/>
      <w:marBottom w:val="0"/>
      <w:divBdr>
        <w:top w:val="none" w:sz="0" w:space="0" w:color="auto"/>
        <w:left w:val="none" w:sz="0" w:space="0" w:color="auto"/>
        <w:bottom w:val="none" w:sz="0" w:space="0" w:color="auto"/>
        <w:right w:val="none" w:sz="0" w:space="0" w:color="auto"/>
      </w:divBdr>
    </w:div>
    <w:div w:id="1590700429">
      <w:bodyDiv w:val="1"/>
      <w:marLeft w:val="0"/>
      <w:marRight w:val="0"/>
      <w:marTop w:val="0"/>
      <w:marBottom w:val="0"/>
      <w:divBdr>
        <w:top w:val="none" w:sz="0" w:space="0" w:color="auto"/>
        <w:left w:val="none" w:sz="0" w:space="0" w:color="auto"/>
        <w:bottom w:val="none" w:sz="0" w:space="0" w:color="auto"/>
        <w:right w:val="none" w:sz="0" w:space="0" w:color="auto"/>
      </w:divBdr>
    </w:div>
    <w:div w:id="1670406214">
      <w:bodyDiv w:val="1"/>
      <w:marLeft w:val="0"/>
      <w:marRight w:val="0"/>
      <w:marTop w:val="0"/>
      <w:marBottom w:val="0"/>
      <w:divBdr>
        <w:top w:val="none" w:sz="0" w:space="0" w:color="auto"/>
        <w:left w:val="none" w:sz="0" w:space="0" w:color="auto"/>
        <w:bottom w:val="none" w:sz="0" w:space="0" w:color="auto"/>
        <w:right w:val="none" w:sz="0" w:space="0" w:color="auto"/>
      </w:divBdr>
    </w:div>
    <w:div w:id="1942060752">
      <w:bodyDiv w:val="1"/>
      <w:marLeft w:val="0"/>
      <w:marRight w:val="0"/>
      <w:marTop w:val="0"/>
      <w:marBottom w:val="0"/>
      <w:divBdr>
        <w:top w:val="none" w:sz="0" w:space="0" w:color="auto"/>
        <w:left w:val="none" w:sz="0" w:space="0" w:color="auto"/>
        <w:bottom w:val="none" w:sz="0" w:space="0" w:color="auto"/>
        <w:right w:val="none" w:sz="0" w:space="0" w:color="auto"/>
      </w:divBdr>
    </w:div>
    <w:div w:id="212653322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customXml" Target="../customXml/item3.xml"/><Relationship Id="rId21" Type="http://schemas.openxmlformats.org/officeDocument/2006/relationships/image" Target="media/image10.jpeg"/><Relationship Id="rId34" Type="http://schemas.microsoft.com/office/2011/relationships/people" Target="people.xml"/><Relationship Id="rId7" Type="http://schemas.openxmlformats.org/officeDocument/2006/relationships/webSettings" Target="webSettings.xml"/><Relationship Id="rId12" Type="http://schemas.openxmlformats.org/officeDocument/2006/relationships/image" Target="media/image1.jpeg"/><Relationship Id="rId17" Type="http://schemas.openxmlformats.org/officeDocument/2006/relationships/image" Target="media/image6.jpeg"/><Relationship Id="rId25" Type="http://schemas.openxmlformats.org/officeDocument/2006/relationships/image" Target="media/image14.png"/><Relationship Id="rId33"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5.jpeg"/><Relationship Id="rId20" Type="http://schemas.openxmlformats.org/officeDocument/2006/relationships/image" Target="media/image9.jpe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settings" Target="settings.xml"/><Relationship Id="rId11" Type="http://schemas.microsoft.com/office/2018/08/relationships/commentsExtensible" Target="commentsExtensible.xml"/><Relationship Id="rId24" Type="http://schemas.openxmlformats.org/officeDocument/2006/relationships/image" Target="media/image13.png"/><Relationship Id="rId32" Type="http://schemas.openxmlformats.org/officeDocument/2006/relationships/image" Target="media/image21.jpeg"/><Relationship Id="rId5"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2.jpeg"/><Relationship Id="rId28" Type="http://schemas.openxmlformats.org/officeDocument/2006/relationships/image" Target="media/image17.png"/><Relationship Id="rId36" Type="http://schemas.microsoft.com/office/2020/10/relationships/intelligence" Target="intelligence2.xml"/><Relationship Id="rId10" Type="http://schemas.microsoft.com/office/2016/09/relationships/commentsIds" Target="commentsIds.xml"/><Relationship Id="rId19" Type="http://schemas.openxmlformats.org/officeDocument/2006/relationships/image" Target="media/image8.jpeg"/><Relationship Id="rId31" Type="http://schemas.openxmlformats.org/officeDocument/2006/relationships/image" Target="media/image20.png"/><Relationship Id="rId4" Type="http://schemas.openxmlformats.org/officeDocument/2006/relationships/numbering" Target="numbering.xml"/><Relationship Id="rId9" Type="http://schemas.microsoft.com/office/2011/relationships/commentsExtended" Target="commentsExtended.xml"/><Relationship Id="rId14" Type="http://schemas.openxmlformats.org/officeDocument/2006/relationships/image" Target="media/image3.jpe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jpeg"/><Relationship Id="rId35" Type="http://schemas.openxmlformats.org/officeDocument/2006/relationships/theme" Target="theme/theme1.xml"/><Relationship Id="rId8" Type="http://schemas.openxmlformats.org/officeDocument/2006/relationships/comments" Target="comment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TaxCatchAll xmlns="d3b09fe8-ec40-41ca-a107-3da921189919" xsi:nil="true"/>
    <lcf76f155ced4ddcb4097134ff3c332f xmlns="fa3602af-942b-4e1a-859f-52cbc6cc1255">
      <Terms xmlns="http://schemas.microsoft.com/office/infopath/2007/PartnerControls"/>
    </lcf76f155ced4ddcb4097134ff3c332f>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79175E2BFA9150459EF5376F583B8FFA" ma:contentTypeVersion="12" ma:contentTypeDescription="Create a new document." ma:contentTypeScope="" ma:versionID="163e00a5939e8a06dbd4e3b13c054bed">
  <xsd:schema xmlns:xsd="http://www.w3.org/2001/XMLSchema" xmlns:xs="http://www.w3.org/2001/XMLSchema" xmlns:p="http://schemas.microsoft.com/office/2006/metadata/properties" xmlns:ns2="fa3602af-942b-4e1a-859f-52cbc6cc1255" xmlns:ns3="d3b09fe8-ec40-41ca-a107-3da921189919" targetNamespace="http://schemas.microsoft.com/office/2006/metadata/properties" ma:root="true" ma:fieldsID="3afe9e2a7ef789b479e83da20cf16306" ns2:_="" ns3:_="">
    <xsd:import namespace="fa3602af-942b-4e1a-859f-52cbc6cc1255"/>
    <xsd:import namespace="d3b09fe8-ec40-41ca-a107-3da921189919"/>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element ref="ns2:lcf76f155ced4ddcb4097134ff3c332f" minOccurs="0"/>
                <xsd:element ref="ns3:TaxCatchAll" minOccurs="0"/>
                <xsd:element ref="ns2:MediaServiceDateTaken"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a3602af-942b-4e1a-859f-52cbc6cc125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lcf76f155ced4ddcb4097134ff3c332f" ma:index="13" nillable="true" ma:taxonomy="true" ma:internalName="lcf76f155ced4ddcb4097134ff3c332f" ma:taxonomyFieldName="MediaServiceImageTags" ma:displayName="Image Tags" ma:readOnly="false" ma:fieldId="{5cf76f15-5ced-4ddc-b409-7134ff3c332f}" ma:taxonomyMulti="true" ma:sspId="c60c636c-32f5-4d9a-8fd2-3233ed0759be" ma:termSetId="09814cd3-568e-fe90-9814-8d621ff8fb84" ma:anchorId="fba54fb3-c3e1-fe81-a776-ca4b69148c4d" ma:open="true" ma:isKeyword="false">
      <xsd:complexType>
        <xsd:sequence>
          <xsd:element ref="pc:Terms" minOccurs="0" maxOccurs="1"/>
        </xsd:sequence>
      </xsd:complexType>
    </xsd:element>
    <xsd:element name="MediaServiceDateTaken" ma:index="15" nillable="true" ma:displayName="MediaServiceDateTaken" ma:hidden="true" ma:indexed="true" ma:internalName="MediaServiceDateTaken"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d3b09fe8-ec40-41ca-a107-3da921189919"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b67c9e2c-e41e-40c7-9831-052a68ea39b6}" ma:internalName="TaxCatchAll" ma:showField="CatchAllData" ma:web="d3b09fe8-ec40-41ca-a107-3da921189919">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E5DD38A9-1022-4002-A3B2-6A4F4CC06435}">
  <ds:schemaRefs>
    <ds:schemaRef ds:uri="http://schemas.microsoft.com/sharepoint/v3/contenttype/forms"/>
  </ds:schemaRefs>
</ds:datastoreItem>
</file>

<file path=customXml/itemProps2.xml><?xml version="1.0" encoding="utf-8"?>
<ds:datastoreItem xmlns:ds="http://schemas.openxmlformats.org/officeDocument/2006/customXml" ds:itemID="{C8F9627D-46CF-4551-B09C-E5CFB8AA1982}">
  <ds:schemaRefs>
    <ds:schemaRef ds:uri="http://schemas.microsoft.com/office/2006/metadata/properties"/>
    <ds:schemaRef ds:uri="http://schemas.microsoft.com/office/infopath/2007/PartnerControls"/>
    <ds:schemaRef ds:uri="d3b09fe8-ec40-41ca-a107-3da921189919"/>
    <ds:schemaRef ds:uri="fa3602af-942b-4e1a-859f-52cbc6cc1255"/>
  </ds:schemaRefs>
</ds:datastoreItem>
</file>

<file path=customXml/itemProps3.xml><?xml version="1.0" encoding="utf-8"?>
<ds:datastoreItem xmlns:ds="http://schemas.openxmlformats.org/officeDocument/2006/customXml" ds:itemID="{615FCAA3-07B0-457C-ABBB-B50CBC6134B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a3602af-942b-4e1a-859f-52cbc6cc1255"/>
    <ds:schemaRef ds:uri="d3b09fe8-ec40-41ca-a107-3da92118991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295</TotalTime>
  <Pages>14</Pages>
  <Words>3715</Words>
  <Characters>21178</Characters>
  <Application>Microsoft Office Word</Application>
  <DocSecurity>0</DocSecurity>
  <Lines>176</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24844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Nirja Mittal</dc:creator>
  <cp:lastModifiedBy>Chem SME 2</cp:lastModifiedBy>
  <cp:revision>53</cp:revision>
  <cp:lastPrinted>2024-09-20T15:36:00Z</cp:lastPrinted>
  <dcterms:created xsi:type="dcterms:W3CDTF">2024-11-29T06:14:00Z</dcterms:created>
  <dcterms:modified xsi:type="dcterms:W3CDTF">2024-12-03T05:14:00Z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2024-09-19T00:00:00Z</vt:filetime>
  </property>
  <property fmtid="{D5CDD505-2E9C-101B-9397-08002B2CF9AE}" pid="3" name="LastSaved">
    <vt:filetime>2024-09-20T00:00:00Z</vt:filetime>
  </property>
  <property fmtid="{D5CDD505-2E9C-101B-9397-08002B2CF9AE}" pid="4" name="ContentTypeId">
    <vt:lpwstr>0x01010079175E2BFA9150459EF5376F583B8FFA</vt:lpwstr>
  </property>
  <property fmtid="{D5CDD505-2E9C-101B-9397-08002B2CF9AE}" pid="5" name="MediaServiceImageTags">
    <vt:lpwstr/>
  </property>
</Properties>
</file>